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B99" w:rsidRDefault="0077108B" w:rsidP="00DE077C">
      <w:pPr>
        <w:pStyle w:val="TOC1"/>
        <w:sectPr w:rsidR="00BF4B99" w:rsidSect="00C478FF">
          <w:headerReference w:type="default" r:id="rId9"/>
          <w:footerReference w:type="default" r:id="rId10"/>
          <w:pgSz w:w="12240" w:h="15840"/>
          <w:pgMar w:top="1440" w:right="1440" w:bottom="1440" w:left="1440" w:header="720" w:footer="720" w:gutter="0"/>
          <w:cols w:space="432"/>
        </w:sectPr>
      </w:pPr>
      <w:r>
        <w:pict>
          <v:shapetype id="_x0000_t202" coordsize="21600,21600" o:spt="202" path="m,l,21600r21600,l21600,xe">
            <v:stroke joinstyle="miter"/>
            <v:path gradientshapeok="t" o:connecttype="rect"/>
          </v:shapetype>
          <v:shape id="_x0000_s1036" type="#_x0000_t202" style="position:absolute;left:0;text-align:left;margin-left:54pt;margin-top:112.3pt;width:328.5pt;height:486pt;z-index:251642880;mso-position-horizontal-relative:page;mso-position-vertical-relative:page" filled="f" stroked="f">
            <v:textbox style="mso-next-textbox:#_x0000_s1036">
              <w:txbxContent>
                <w:p w:rsidR="00263541" w:rsidRDefault="00263541" w:rsidP="006B2402">
                  <w:pPr>
                    <w:spacing w:after="240"/>
                    <w:ind w:right="360"/>
                    <w:rPr>
                      <w:rFonts w:ascii="Arial" w:hAnsi="Arial" w:cs="Arial"/>
                      <w:b/>
                      <w:spacing w:val="-10"/>
                      <w:sz w:val="44"/>
                      <w:szCs w:val="44"/>
                    </w:rPr>
                  </w:pPr>
                  <w:fldSimple w:instr=" TITLE   \* MERGEFORMAT ">
                    <w:r w:rsidRPr="00E76EC3">
                      <w:rPr>
                        <w:rFonts w:ascii="Arial" w:hAnsi="Arial" w:cs="Arial"/>
                        <w:b/>
                        <w:spacing w:val="-10"/>
                        <w:sz w:val="44"/>
                        <w:szCs w:val="44"/>
                      </w:rPr>
                      <w:t>TurbSim User's Guide: Version 1.</w:t>
                    </w:r>
                    <w:r>
                      <w:rPr>
                        <w:rFonts w:ascii="Arial" w:hAnsi="Arial" w:cs="Arial"/>
                        <w:b/>
                        <w:spacing w:val="-10"/>
                        <w:sz w:val="44"/>
                        <w:szCs w:val="44"/>
                      </w:rPr>
                      <w:t>06.0</w:t>
                    </w:r>
                    <w:r w:rsidRPr="00E76EC3">
                      <w:rPr>
                        <w:rFonts w:ascii="Arial" w:hAnsi="Arial" w:cs="Arial"/>
                        <w:b/>
                        <w:spacing w:val="-10"/>
                        <w:sz w:val="44"/>
                        <w:szCs w:val="44"/>
                      </w:rPr>
                      <w:t>0</w:t>
                    </w:r>
                  </w:fldSimple>
                </w:p>
                <w:p w:rsidR="00263541" w:rsidRDefault="00263541" w:rsidP="006B2402">
                  <w:pPr>
                    <w:ind w:right="360"/>
                    <w:rPr>
                      <w:rFonts w:ascii="Arial" w:hAnsi="Arial" w:cs="Arial"/>
                      <w:noProof/>
                      <w:spacing w:val="-10"/>
                      <w:sz w:val="32"/>
                      <w:szCs w:val="32"/>
                    </w:rPr>
                  </w:pPr>
                  <w:r w:rsidRPr="002956C5">
                    <w:rPr>
                      <w:rFonts w:ascii="Arial" w:hAnsi="Arial" w:cs="Arial"/>
                      <w:noProof/>
                      <w:spacing w:val="-10"/>
                      <w:sz w:val="32"/>
                      <w:szCs w:val="32"/>
                    </w:rPr>
                    <w:t>B.J. Jonkman, L. Kilcher</w:t>
                  </w:r>
                </w:p>
                <w:p w:rsidR="00263541" w:rsidRDefault="00263541" w:rsidP="006B2402">
                  <w:pPr>
                    <w:ind w:right="360"/>
                    <w:rPr>
                      <w:rFonts w:ascii="Arial" w:hAnsi="Arial" w:cs="Arial"/>
                      <w:spacing w:val="-10"/>
                      <w:sz w:val="32"/>
                      <w:szCs w:val="32"/>
                    </w:rPr>
                  </w:pPr>
                </w:p>
                <w:p w:rsidR="00263541" w:rsidRDefault="00263541" w:rsidP="006B2402">
                  <w:pPr>
                    <w:ind w:right="360"/>
                    <w:rPr>
                      <w:rFonts w:ascii="Arial" w:hAnsi="Arial" w:cs="Arial"/>
                      <w:spacing w:val="-10"/>
                    </w:rPr>
                  </w:pPr>
                  <w:r w:rsidRPr="007F400F">
                    <w:rPr>
                      <w:rFonts w:ascii="Arial" w:hAnsi="Arial" w:cs="Arial"/>
                      <w:spacing w:val="-10"/>
                    </w:rPr>
                    <w:t>Revised</w:t>
                  </w:r>
                  <w:r>
                    <w:rPr>
                      <w:rFonts w:ascii="Arial" w:hAnsi="Arial" w:cs="Arial"/>
                      <w:spacing w:val="-10"/>
                    </w:rPr>
                    <w:t xml:space="preserve"> September 19, 2012</w:t>
                  </w:r>
                  <w:r>
                    <w:rPr>
                      <w:rFonts w:ascii="Arial" w:hAnsi="Arial" w:cs="Arial"/>
                      <w:spacing w:val="-10"/>
                    </w:rPr>
                    <w:br/>
                    <w:t xml:space="preserve">for TurbSim version </w:t>
                  </w:r>
                  <w:fldSimple w:instr=" DOCPROPERTY  Version  \* MERGEFORMAT ">
                    <w:r w:rsidRPr="002956C5">
                      <w:rPr>
                        <w:rFonts w:ascii="Arial" w:hAnsi="Arial" w:cs="Arial"/>
                        <w:spacing w:val="-10"/>
                      </w:rPr>
                      <w:t>1.06.00</w:t>
                    </w:r>
                  </w:fldSimple>
                </w:p>
                <w:p w:rsidR="00263541" w:rsidRDefault="00263541" w:rsidP="006B2402">
                  <w:pPr>
                    <w:ind w:right="360"/>
                    <w:rPr>
                      <w:rFonts w:ascii="Arial" w:hAnsi="Arial" w:cs="Arial"/>
                      <w:spacing w:val="-10"/>
                    </w:rPr>
                  </w:pPr>
                </w:p>
                <w:p w:rsidR="00263541" w:rsidRDefault="00263541" w:rsidP="006B2402">
                  <w:pPr>
                    <w:ind w:right="360"/>
                    <w:rPr>
                      <w:rFonts w:ascii="Arial" w:hAnsi="Arial" w:cs="Arial"/>
                      <w:spacing w:val="-10"/>
                    </w:rPr>
                  </w:pPr>
                </w:p>
                <w:p w:rsidR="00263541" w:rsidRPr="002F6DFD" w:rsidRDefault="00263541" w:rsidP="006B2402">
                  <w:pPr>
                    <w:ind w:right="360"/>
                    <w:rPr>
                      <w:rFonts w:ascii="Arial" w:hAnsi="Arial" w:cs="Arial"/>
                      <w:b/>
                      <w:color w:val="FF0000"/>
                      <w:spacing w:val="-10"/>
                      <w:sz w:val="44"/>
                    </w:rPr>
                  </w:pPr>
                  <w:r w:rsidRPr="002F6DFD">
                    <w:rPr>
                      <w:rFonts w:ascii="Arial" w:hAnsi="Arial" w:cs="Arial"/>
                      <w:b/>
                      <w:color w:val="FF0000"/>
                      <w:spacing w:val="-10"/>
                      <w:sz w:val="44"/>
                    </w:rPr>
                    <w:t>DRAFT VERSION</w:t>
                  </w:r>
                </w:p>
              </w:txbxContent>
            </v:textbox>
            <w10:wrap anchorx="page" anchory="page"/>
            <w10:anchorlock/>
          </v:shape>
        </w:pict>
      </w:r>
      <w:r>
        <w:pict>
          <v:shape id="_x0000_s1035" type="#_x0000_t202" style="position:absolute;left:0;text-align:left;margin-left:441.35pt;margin-top:112.3pt;width:153pt;height:1in;z-index:251641856;mso-position-horizontal-relative:page;mso-position-vertical-relative:page" filled="f" stroked="f">
            <v:textbox style="mso-next-textbox:#_x0000_s1035">
              <w:txbxContent>
                <w:p w:rsidR="00263541" w:rsidRDefault="00263541" w:rsidP="006B2402">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r w:rsidR="0077108B">
                    <w:fldChar w:fldCharType="begin"/>
                  </w:r>
                  <w:r w:rsidR="0077108B">
                    <w:instrText xml:space="preserve"> DOCPROPERTY  "Document number"  \* MERGEFORMAT </w:instrText>
                  </w:r>
                  <w:r w:rsidR="0077108B">
                    <w:fldChar w:fldCharType="separate"/>
                  </w:r>
                  <w:r w:rsidRPr="002956C5">
                    <w:rPr>
                      <w:rFonts w:ascii="Arial" w:hAnsi="Arial" w:cs="Arial"/>
                      <w:b/>
                      <w:spacing w:val="-5"/>
                    </w:rPr>
                    <w:t>TP-xxx-xxxx</w:t>
                  </w:r>
                  <w:r w:rsidR="0077108B">
                    <w:rPr>
                      <w:rFonts w:ascii="Arial" w:hAnsi="Arial" w:cs="Arial"/>
                      <w:b/>
                      <w:spacing w:val="-5"/>
                    </w:rPr>
                    <w:fldChar w:fldCharType="end"/>
                  </w:r>
                </w:p>
                <w:p w:rsidR="00263541" w:rsidRDefault="00DB7B20" w:rsidP="009271B3">
                  <w:pPr>
                    <w:spacing w:after="60"/>
                  </w:pPr>
                  <w:fldSimple w:instr=" DOCPROPERTY  &quot;Date completed&quot;  \* MERGEFORMAT ">
                    <w:r w:rsidR="00263541" w:rsidRPr="002956C5">
                      <w:rPr>
                        <w:rFonts w:ascii="Arial" w:hAnsi="Arial" w:cs="Arial"/>
                        <w:b/>
                        <w:spacing w:val="-5"/>
                      </w:rPr>
                      <w:t>September 2012</w:t>
                    </w:r>
                  </w:fldSimple>
                </w:p>
              </w:txbxContent>
            </v:textbox>
            <w10:wrap anchorx="page" anchory="page"/>
            <w10:anchorlock/>
          </v:shape>
        </w:pict>
      </w:r>
    </w:p>
    <w:p w:rsidR="00207B49" w:rsidRPr="00207B49" w:rsidRDefault="0077108B" w:rsidP="00504832">
      <w:pPr>
        <w:pStyle w:val="NRELText"/>
        <w:sectPr w:rsidR="00207B49" w:rsidRPr="00207B49" w:rsidSect="002D18A2">
          <w:headerReference w:type="default" r:id="rId11"/>
          <w:footerReference w:type="default" r:id="rId12"/>
          <w:type w:val="oddPage"/>
          <w:pgSz w:w="12240" w:h="15840" w:code="1"/>
          <w:pgMar w:top="1440" w:right="1440" w:bottom="1440" w:left="1440" w:header="720" w:footer="720" w:gutter="0"/>
          <w:pgNumType w:fmt="lowerRoman" w:start="1"/>
          <w:cols w:space="432"/>
        </w:sectPr>
      </w:pPr>
      <w:r>
        <w:rPr>
          <w:noProof/>
        </w:rPr>
        <w:lastRenderedPageBreak/>
        <w:pict>
          <v:shape id="_x0000_s1034" type="#_x0000_t202" style="position:absolute;margin-left:54pt;margin-top:112.3pt;width:328.5pt;height:486pt;z-index:251640832;mso-position-horizontal-relative:page;mso-position-vertical-relative:page" filled="f" stroked="f">
            <v:textbox style="mso-next-textbox:#_x0000_s1034">
              <w:txbxContent>
                <w:p w:rsidR="00263541" w:rsidRDefault="0077108B" w:rsidP="00BF4B99">
                  <w:pPr>
                    <w:spacing w:after="240"/>
                    <w:ind w:right="360"/>
                    <w:rPr>
                      <w:rFonts w:ascii="Arial" w:hAnsi="Arial" w:cs="Arial"/>
                      <w:b/>
                      <w:spacing w:val="-10"/>
                      <w:sz w:val="44"/>
                      <w:szCs w:val="44"/>
                    </w:rPr>
                  </w:pPr>
                  <w:r>
                    <w:fldChar w:fldCharType="begin"/>
                  </w:r>
                  <w:r>
                    <w:instrText xml:space="preserve"> TITLE   \* MERGEFORMAT </w:instrText>
                  </w:r>
                  <w:r>
                    <w:fldChar w:fldCharType="separate"/>
                  </w:r>
                  <w:r w:rsidR="00263541" w:rsidRPr="002956C5">
                    <w:rPr>
                      <w:rFonts w:ascii="Arial" w:hAnsi="Arial" w:cs="Arial"/>
                      <w:b/>
                      <w:spacing w:val="-10"/>
                      <w:sz w:val="44"/>
                      <w:szCs w:val="44"/>
                    </w:rPr>
                    <w:t>TurbSim User's Guide: Version 1.06.00</w:t>
                  </w:r>
                  <w:r>
                    <w:rPr>
                      <w:rFonts w:ascii="Arial" w:hAnsi="Arial" w:cs="Arial"/>
                      <w:b/>
                      <w:spacing w:val="-10"/>
                      <w:sz w:val="44"/>
                      <w:szCs w:val="44"/>
                    </w:rPr>
                    <w:fldChar w:fldCharType="end"/>
                  </w:r>
                </w:p>
                <w:p w:rsidR="00263541" w:rsidRDefault="00263541" w:rsidP="00BF4B99">
                  <w:pPr>
                    <w:ind w:right="360"/>
                    <w:rPr>
                      <w:rFonts w:ascii="Arial" w:hAnsi="Arial" w:cs="Arial"/>
                      <w:spacing w:val="-10"/>
                      <w:sz w:val="32"/>
                      <w:szCs w:val="32"/>
                    </w:rPr>
                  </w:pPr>
                  <w:r>
                    <w:rPr>
                      <w:rFonts w:ascii="Arial" w:hAnsi="Arial" w:cs="Arial"/>
                      <w:noProof/>
                      <w:spacing w:val="-10"/>
                      <w:sz w:val="32"/>
                      <w:szCs w:val="32"/>
                    </w:rPr>
                    <w:t>B.J. Jonkman, L. Kilcher</w:t>
                  </w:r>
                </w:p>
                <w:p w:rsidR="00263541" w:rsidRDefault="00263541" w:rsidP="00BF4B99">
                  <w:pPr>
                    <w:ind w:right="360"/>
                    <w:rPr>
                      <w:rFonts w:ascii="Arial" w:hAnsi="Arial" w:cs="Arial"/>
                      <w:spacing w:val="-10"/>
                      <w:sz w:val="32"/>
                      <w:szCs w:val="32"/>
                    </w:rPr>
                  </w:pPr>
                </w:p>
                <w:p w:rsidR="00263541" w:rsidRDefault="00263541" w:rsidP="00B41F68">
                  <w:pPr>
                    <w:pStyle w:val="Default"/>
                    <w:rPr>
                      <w:sz w:val="20"/>
                      <w:szCs w:val="20"/>
                    </w:rPr>
                  </w:pPr>
                  <w:r>
                    <w:rPr>
                      <w:sz w:val="20"/>
                      <w:szCs w:val="20"/>
                    </w:rPr>
                    <w:t xml:space="preserve">Prepared under Task Nos. WER8.2102, </w:t>
                  </w:r>
                  <w:r w:rsidRPr="00BC6A94">
                    <w:rPr>
                      <w:sz w:val="20"/>
                      <w:szCs w:val="20"/>
                    </w:rPr>
                    <w:t>WA093101</w:t>
                  </w:r>
                  <w:r>
                    <w:rPr>
                      <w:sz w:val="20"/>
                      <w:szCs w:val="20"/>
                    </w:rPr>
                    <w:t xml:space="preserve">, and </w:t>
                  </w:r>
                  <w:r w:rsidRPr="00BC6A94">
                    <w:rPr>
                      <w:sz w:val="20"/>
                      <w:szCs w:val="20"/>
                    </w:rPr>
                    <w:t>WE110331</w:t>
                  </w: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Pr="00913897" w:rsidRDefault="00263541" w:rsidP="00BF2A27">
                  <w:pPr>
                    <w:ind w:right="360"/>
                    <w:rPr>
                      <w:rFonts w:ascii="Arial" w:hAnsi="Arial" w:cs="Arial"/>
                      <w:b/>
                      <w:color w:val="FF0000"/>
                      <w:spacing w:val="-10"/>
                      <w:sz w:val="44"/>
                    </w:rPr>
                  </w:pPr>
                  <w:r w:rsidRPr="00913897">
                    <w:rPr>
                      <w:rFonts w:ascii="Arial" w:hAnsi="Arial" w:cs="Arial"/>
                      <w:b/>
                      <w:color w:val="FF0000"/>
                      <w:spacing w:val="-10"/>
                      <w:sz w:val="44"/>
                    </w:rPr>
                    <w:t>DRAFT VERSION</w:t>
                  </w:r>
                </w:p>
                <w:p w:rsidR="00263541" w:rsidRDefault="00263541" w:rsidP="00B41F68">
                  <w:pPr>
                    <w:pStyle w:val="Default"/>
                    <w:rPr>
                      <w:sz w:val="20"/>
                      <w:szCs w:val="20"/>
                    </w:rPr>
                  </w:pPr>
                </w:p>
              </w:txbxContent>
            </v:textbox>
            <w10:wrap anchorx="page" anchory="page"/>
            <w10:anchorlock/>
          </v:shape>
        </w:pict>
      </w:r>
      <w:r>
        <w:rPr>
          <w:noProof/>
        </w:rPr>
        <w:pict>
          <v:shape id="_x0000_s1033" type="#_x0000_t202" style="position:absolute;margin-left:441.35pt;margin-top:112.3pt;width:153pt;height:1in;z-index:251639808;mso-position-horizontal-relative:page;mso-position-vertical-relative:page" filled="f" stroked="f">
            <v:textbox style="mso-next-textbox:#_x0000_s1033">
              <w:txbxContent>
                <w:p w:rsidR="00263541" w:rsidRDefault="00263541" w:rsidP="00BF4B99">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r w:rsidR="0077108B">
                    <w:fldChar w:fldCharType="begin"/>
                  </w:r>
                  <w:r w:rsidR="0077108B">
                    <w:instrText xml:space="preserve"> DOCPROPERTY  "Document number"  \* MERGEFORMAT </w:instrText>
                  </w:r>
                  <w:r w:rsidR="0077108B">
                    <w:fldChar w:fldCharType="separate"/>
                  </w:r>
                  <w:r w:rsidRPr="002956C5">
                    <w:rPr>
                      <w:rFonts w:ascii="Arial" w:hAnsi="Arial" w:cs="Arial"/>
                      <w:b/>
                      <w:spacing w:val="-5"/>
                    </w:rPr>
                    <w:t>TP-xxx-xxxx</w:t>
                  </w:r>
                  <w:r w:rsidR="0077108B">
                    <w:rPr>
                      <w:rFonts w:ascii="Arial" w:hAnsi="Arial" w:cs="Arial"/>
                      <w:b/>
                      <w:spacing w:val="-5"/>
                    </w:rPr>
                    <w:fldChar w:fldCharType="end"/>
                  </w:r>
                </w:p>
                <w:p w:rsidR="00263541" w:rsidRDefault="00DB7B20" w:rsidP="00774C8D">
                  <w:pPr>
                    <w:spacing w:after="60"/>
                  </w:pPr>
                  <w:fldSimple w:instr=" DOCPROPERTY  &quot;Date completed&quot;  \* MERGEFORMAT ">
                    <w:r w:rsidR="00263541" w:rsidRPr="002956C5">
                      <w:rPr>
                        <w:rFonts w:ascii="Arial" w:hAnsi="Arial" w:cs="Arial"/>
                        <w:b/>
                        <w:spacing w:val="-5"/>
                      </w:rPr>
                      <w:t>September 2012</w:t>
                    </w:r>
                  </w:fldSimple>
                </w:p>
              </w:txbxContent>
            </v:textbox>
            <w10:wrap anchorx="page" anchory="page"/>
            <w10:anchorlock/>
          </v:shape>
        </w:pict>
      </w:r>
      <w:r w:rsidR="00510E55">
        <w:rPr>
          <w:noProof/>
        </w:rPr>
        <w:drawing>
          <wp:anchor distT="0" distB="0" distL="114300" distR="114300" simplePos="0" relativeHeight="251637760" behindDoc="1" locked="1" layoutInCell="1" allowOverlap="1" wp14:anchorId="260AB284" wp14:editId="036F35D8">
            <wp:simplePos x="0" y="0"/>
            <wp:positionH relativeFrom="page">
              <wp:posOffset>5715000</wp:posOffset>
            </wp:positionH>
            <wp:positionV relativeFrom="page">
              <wp:posOffset>2286000</wp:posOffset>
            </wp:positionV>
            <wp:extent cx="1609725" cy="7545070"/>
            <wp:effectExtent l="19050" t="0" r="9525" b="0"/>
            <wp:wrapNone/>
            <wp:docPr id="8" name="Picture 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
                    <pic:cNvPicPr>
                      <a:picLocks noChangeAspect="1" noChangeArrowheads="1"/>
                    </pic:cNvPicPr>
                  </pic:nvPicPr>
                  <pic:blipFill>
                    <a:blip r:embed="rId13" cstate="print"/>
                    <a:srcRect t="-1122" b="-1619"/>
                    <a:stretch>
                      <a:fillRect/>
                    </a:stretch>
                  </pic:blipFill>
                  <pic:spPr bwMode="auto">
                    <a:xfrm>
                      <a:off x="0" y="0"/>
                      <a:ext cx="1609725" cy="7545070"/>
                    </a:xfrm>
                    <a:prstGeom prst="rect">
                      <a:avLst/>
                    </a:prstGeom>
                    <a:noFill/>
                    <a:ln w="9525">
                      <a:noFill/>
                      <a:miter lim="800000"/>
                      <a:headEnd/>
                      <a:tailEnd/>
                    </a:ln>
                  </pic:spPr>
                </pic:pic>
              </a:graphicData>
            </a:graphic>
          </wp:anchor>
        </w:drawing>
      </w:r>
    </w:p>
    <w:p w:rsidR="00510E55" w:rsidRDefault="00E752FD">
      <w:pPr>
        <w:jc w:val="center"/>
        <w:rPr>
          <w:rFonts w:ascii="Arial" w:hAnsi="Arial" w:cs="Arial"/>
          <w:b/>
          <w:sz w:val="20"/>
          <w:szCs w:val="20"/>
        </w:rPr>
      </w:pPr>
      <w:r w:rsidRPr="00E752FD">
        <w:rPr>
          <w:rFonts w:ascii="Arial" w:hAnsi="Arial" w:cs="Arial"/>
          <w:b/>
          <w:sz w:val="20"/>
          <w:szCs w:val="20"/>
        </w:rPr>
        <w:lastRenderedPageBreak/>
        <w:t>NOTICE</w:t>
      </w:r>
    </w:p>
    <w:p w:rsidR="00510E55" w:rsidRDefault="00E752FD">
      <w:pPr>
        <w:spacing w:line="240" w:lineRule="auto"/>
        <w:rPr>
          <w:rFonts w:ascii="Arial" w:hAnsi="Arial" w:cs="Arial"/>
          <w:sz w:val="20"/>
          <w:szCs w:val="20"/>
        </w:rPr>
      </w:pPr>
      <w:r w:rsidRPr="00E752FD">
        <w:rPr>
          <w:rFonts w:ascii="Arial" w:hAnsi="Arial" w:cs="Arial"/>
          <w:sz w:val="20"/>
          <w:szCs w:val="20"/>
        </w:rPr>
        <w:t>The submitted manuscript has been offered by an employee of the Alliance for Sustainable Energy, LLC (ASE), a contractor of the US Government under Contract No. DE-AC36-08-GO28308. Accordingly, the US Government and ASE retain a nonexclusive royalty-free license to publish or reproduce the published form of this contribution, or allow others to do so, for US Government purposes.</w:t>
      </w:r>
    </w:p>
    <w:p w:rsidR="00510E55" w:rsidRDefault="00E752FD">
      <w:pPr>
        <w:spacing w:line="240" w:lineRule="auto"/>
        <w:rPr>
          <w:rFonts w:ascii="Arial" w:hAnsi="Arial" w:cs="Arial"/>
          <w:sz w:val="20"/>
          <w:szCs w:val="20"/>
        </w:rPr>
      </w:pPr>
      <w:r w:rsidRPr="00E752FD">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8533BD">
        <w:rPr>
          <w:rFonts w:ascii="Arial" w:hAnsi="Arial" w:cs="Arial"/>
          <w:sz w:val="20"/>
          <w:szCs w:val="20"/>
        </w:rPr>
        <w:t xml:space="preserve"> </w:t>
      </w:r>
      <w:r w:rsidRPr="00E752FD">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8533BD">
        <w:rPr>
          <w:rFonts w:ascii="Arial" w:hAnsi="Arial" w:cs="Arial"/>
          <w:sz w:val="20"/>
          <w:szCs w:val="20"/>
        </w:rPr>
        <w:t xml:space="preserve"> </w:t>
      </w:r>
      <w:r w:rsidRPr="00E752FD">
        <w:rPr>
          <w:rFonts w:ascii="Arial" w:hAnsi="Arial" w:cs="Arial"/>
          <w:sz w:val="20"/>
          <w:szCs w:val="20"/>
        </w:rPr>
        <w:t>The views and opinions of authors expressed herein do not necessarily state or reflect those of the United States government or any agency thereof.</w:t>
      </w:r>
    </w:p>
    <w:p w:rsidR="00510E55" w:rsidRDefault="00E752FD">
      <w:pPr>
        <w:spacing w:line="240" w:lineRule="auto"/>
        <w:ind w:left="2160"/>
        <w:rPr>
          <w:rFonts w:ascii="Arial" w:hAnsi="Arial" w:cs="Arial"/>
          <w:sz w:val="20"/>
          <w:szCs w:val="20"/>
        </w:rPr>
      </w:pPr>
      <w:r w:rsidRPr="00E752FD">
        <w:rPr>
          <w:rFonts w:ascii="Arial" w:hAnsi="Arial" w:cs="Arial"/>
          <w:sz w:val="20"/>
          <w:szCs w:val="20"/>
        </w:rPr>
        <w:t xml:space="preserve">Available electronically at </w:t>
      </w:r>
      <w:hyperlink r:id="rId14" w:history="1">
        <w:r w:rsidRPr="00E752FD">
          <w:rPr>
            <w:rStyle w:val="Hyperlink"/>
            <w:rFonts w:ascii="Arial" w:hAnsi="Arial" w:cs="Arial"/>
            <w:sz w:val="20"/>
            <w:szCs w:val="20"/>
          </w:rPr>
          <w:t>http://www.osti.gov/bridge</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a processing fee to U.S. Department of Energy</w:t>
      </w:r>
      <w:r w:rsidRPr="00E752FD">
        <w:rPr>
          <w:rFonts w:ascii="Arial" w:hAnsi="Arial" w:cs="Arial"/>
          <w:sz w:val="20"/>
          <w:szCs w:val="20"/>
        </w:rPr>
        <w:br/>
        <w:t>and its contractors, in paper, from:</w:t>
      </w:r>
    </w:p>
    <w:p w:rsidR="00207B49" w:rsidRP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Energy</w:t>
      </w:r>
      <w:r w:rsidRPr="00E752FD">
        <w:rPr>
          <w:rFonts w:ascii="Arial" w:hAnsi="Arial" w:cs="Arial"/>
          <w:sz w:val="20"/>
          <w:szCs w:val="20"/>
        </w:rPr>
        <w:br/>
        <w:t>Office of Scientific and Technical Information</w:t>
      </w:r>
      <w:r w:rsidRPr="00E752FD">
        <w:rPr>
          <w:rFonts w:ascii="Arial" w:hAnsi="Arial" w:cs="Arial"/>
          <w:sz w:val="20"/>
          <w:szCs w:val="20"/>
        </w:rPr>
        <w:br/>
        <w:t>P.O. Box 62</w:t>
      </w:r>
      <w:r w:rsidRPr="00E752FD">
        <w:rPr>
          <w:rFonts w:ascii="Arial" w:hAnsi="Arial" w:cs="Arial"/>
          <w:sz w:val="20"/>
          <w:szCs w:val="20"/>
        </w:rPr>
        <w:br/>
        <w:t>Oak Ridge, TN 37831-0062</w:t>
      </w:r>
      <w:r w:rsidRPr="00E752FD">
        <w:rPr>
          <w:rFonts w:ascii="Arial" w:hAnsi="Arial" w:cs="Arial"/>
          <w:sz w:val="20"/>
          <w:szCs w:val="20"/>
        </w:rPr>
        <w:br/>
        <w:t>phone:  865.576.8401</w:t>
      </w:r>
      <w:r w:rsidRPr="00E752FD">
        <w:rPr>
          <w:rFonts w:ascii="Arial" w:hAnsi="Arial" w:cs="Arial"/>
          <w:sz w:val="20"/>
          <w:szCs w:val="20"/>
        </w:rPr>
        <w:br/>
        <w:t>fax: 865.576.5728</w:t>
      </w:r>
      <w:r w:rsidRPr="00E752FD">
        <w:rPr>
          <w:rFonts w:ascii="Arial" w:hAnsi="Arial" w:cs="Arial"/>
          <w:sz w:val="20"/>
          <w:szCs w:val="20"/>
        </w:rPr>
        <w:br/>
        <w:t xml:space="preserve">email:  </w:t>
      </w:r>
      <w:hyperlink r:id="rId15" w:history="1">
        <w:r w:rsidRPr="00E752FD">
          <w:rPr>
            <w:rStyle w:val="Hyperlink"/>
            <w:rFonts w:ascii="Arial" w:hAnsi="Arial" w:cs="Arial"/>
            <w:sz w:val="20"/>
            <w:szCs w:val="20"/>
          </w:rPr>
          <w:t>mailto:reports@adonis.osti.gov</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sale to the public, in paper, from:</w:t>
      </w:r>
    </w:p>
    <w:p w:rsid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Commerce</w:t>
      </w:r>
      <w:r w:rsidRPr="00E752FD">
        <w:rPr>
          <w:rFonts w:ascii="Arial" w:hAnsi="Arial" w:cs="Arial"/>
          <w:sz w:val="20"/>
          <w:szCs w:val="20"/>
        </w:rPr>
        <w:br/>
        <w:t>National Technical Information Service</w:t>
      </w:r>
      <w:r w:rsidRPr="00E752FD">
        <w:rPr>
          <w:rFonts w:ascii="Arial" w:hAnsi="Arial" w:cs="Arial"/>
          <w:sz w:val="20"/>
          <w:szCs w:val="20"/>
        </w:rPr>
        <w:br/>
        <w:t>5285 Port Royal Road</w:t>
      </w:r>
      <w:r w:rsidRPr="00E752FD">
        <w:rPr>
          <w:rFonts w:ascii="Arial" w:hAnsi="Arial" w:cs="Arial"/>
          <w:sz w:val="20"/>
          <w:szCs w:val="20"/>
        </w:rPr>
        <w:br/>
        <w:t>Springfield, VA 22161</w:t>
      </w:r>
      <w:r w:rsidRPr="00E752FD">
        <w:rPr>
          <w:rFonts w:ascii="Arial" w:hAnsi="Arial" w:cs="Arial"/>
          <w:sz w:val="20"/>
          <w:szCs w:val="20"/>
        </w:rPr>
        <w:br/>
        <w:t>phone:  800.553.6847</w:t>
      </w:r>
      <w:r w:rsidRPr="00E752FD">
        <w:rPr>
          <w:rFonts w:ascii="Arial" w:hAnsi="Arial" w:cs="Arial"/>
          <w:sz w:val="20"/>
          <w:szCs w:val="20"/>
        </w:rPr>
        <w:br/>
        <w:t>fax:  703.605.6900</w:t>
      </w:r>
      <w:r w:rsidRPr="00E752FD">
        <w:rPr>
          <w:rFonts w:ascii="Arial" w:hAnsi="Arial" w:cs="Arial"/>
          <w:sz w:val="20"/>
          <w:szCs w:val="20"/>
        </w:rPr>
        <w:br/>
        <w:t xml:space="preserve">email: </w:t>
      </w:r>
      <w:hyperlink r:id="rId16" w:history="1">
        <w:r w:rsidRPr="00E752FD">
          <w:rPr>
            <w:rStyle w:val="Hyperlink"/>
            <w:rFonts w:ascii="Arial" w:hAnsi="Arial" w:cs="Arial"/>
            <w:sz w:val="20"/>
            <w:szCs w:val="20"/>
          </w:rPr>
          <w:t>orders@ntis.fedworld.gov</w:t>
        </w:r>
      </w:hyperlink>
      <w:r w:rsidRPr="00E752FD">
        <w:rPr>
          <w:rFonts w:ascii="Arial" w:hAnsi="Arial" w:cs="Arial"/>
          <w:sz w:val="20"/>
          <w:szCs w:val="20"/>
        </w:rPr>
        <w:br/>
        <w:t xml:space="preserve">online ordering:  </w:t>
      </w:r>
      <w:hyperlink r:id="rId17" w:history="1">
        <w:r w:rsidRPr="00E752FD">
          <w:rPr>
            <w:rStyle w:val="Hyperlink"/>
            <w:rFonts w:ascii="Arial" w:hAnsi="Arial" w:cs="Arial"/>
            <w:sz w:val="20"/>
            <w:szCs w:val="20"/>
          </w:rPr>
          <w:t>http://www.ntis.gov/ordering.htm</w:t>
        </w:r>
      </w:hyperlink>
    </w:p>
    <w:p w:rsidR="006A5646" w:rsidRPr="006A5646" w:rsidRDefault="006A5646" w:rsidP="006A5646">
      <w:pPr>
        <w:spacing w:line="240" w:lineRule="auto"/>
        <w:ind w:left="2880"/>
        <w:rPr>
          <w:rFonts w:ascii="Arial" w:hAnsi="Arial" w:cs="Arial"/>
          <w:sz w:val="20"/>
          <w:szCs w:val="20"/>
        </w:rPr>
      </w:pPr>
    </w:p>
    <w:p w:rsidR="00510E55" w:rsidRDefault="00585386">
      <w:pPr>
        <w:pStyle w:val="NRELTableText"/>
        <w:rPr>
          <w:rFonts w:cs="Arial"/>
          <w:szCs w:val="20"/>
        </w:rPr>
      </w:pPr>
      <w:r w:rsidRPr="006A5646">
        <w:rPr>
          <w:rFonts w:cs="Arial"/>
          <w:noProof/>
          <w:szCs w:val="20"/>
        </w:rPr>
        <w:drawing>
          <wp:inline distT="0" distB="0" distL="0" distR="0" wp14:anchorId="5C71424F" wp14:editId="0009BC4D">
            <wp:extent cx="2286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l="-2957" t="-7019" r="-2957" b="-7019"/>
                    <a:stretch>
                      <a:fillRect/>
                    </a:stretch>
                  </pic:blipFill>
                  <pic:spPr bwMode="auto">
                    <a:xfrm>
                      <a:off x="0" y="0"/>
                      <a:ext cx="228600" cy="228600"/>
                    </a:xfrm>
                    <a:prstGeom prst="rect">
                      <a:avLst/>
                    </a:prstGeom>
                    <a:noFill/>
                    <a:ln w="9525">
                      <a:noFill/>
                      <a:miter lim="800000"/>
                      <a:headEnd/>
                      <a:tailEnd/>
                    </a:ln>
                  </pic:spPr>
                </pic:pic>
              </a:graphicData>
            </a:graphic>
          </wp:inline>
        </w:drawing>
      </w:r>
      <w:r w:rsidR="00BF4B99" w:rsidRPr="006A5646">
        <w:rPr>
          <w:rFonts w:cs="Arial"/>
          <w:szCs w:val="20"/>
        </w:rPr>
        <w:t>Printed on paper containing at least 50% wastepaper, including 20% postconsumer waste</w:t>
      </w:r>
    </w:p>
    <w:p w:rsidR="002548EC" w:rsidRDefault="002548EC" w:rsidP="006A5646">
      <w:pPr>
        <w:pStyle w:val="NRELTableText"/>
        <w:rPr>
          <w:rFonts w:cs="Arial"/>
          <w:szCs w:val="20"/>
        </w:rPr>
        <w:sectPr w:rsidR="002548EC" w:rsidSect="00C478FF">
          <w:headerReference w:type="default" r:id="rId19"/>
          <w:footerReference w:type="default" r:id="rId20"/>
          <w:pgSz w:w="12240" w:h="15840"/>
          <w:pgMar w:top="1440" w:right="1440" w:bottom="1440" w:left="1440" w:header="720" w:footer="720" w:gutter="0"/>
          <w:cols w:space="432"/>
        </w:sectPr>
      </w:pPr>
    </w:p>
    <w:p w:rsidR="00165221" w:rsidRDefault="00165221" w:rsidP="00165221">
      <w:pPr>
        <w:pStyle w:val="Head1"/>
      </w:pPr>
      <w:bookmarkStart w:id="0" w:name="_Toc336257122"/>
      <w:r>
        <w:lastRenderedPageBreak/>
        <w:t>Acknowledgements</w:t>
      </w:r>
      <w:bookmarkEnd w:id="0"/>
    </w:p>
    <w:p w:rsidR="00165221" w:rsidRDefault="00165221" w:rsidP="00165221">
      <w:pPr>
        <w:pStyle w:val="NRELText"/>
      </w:pPr>
      <w:r>
        <w:t>TurbSim was written by Bonnie Jonkman at the National Wind Technology Center (NWTC). Funding for TurbSim came from the U.S. Department of Energy under contract No. DE-AC36-08-GO28308 to NREL.</w:t>
      </w:r>
    </w:p>
    <w:p w:rsidR="00165221" w:rsidRDefault="00165221" w:rsidP="00165221">
      <w:pPr>
        <w:pStyle w:val="NRELText"/>
      </w:pPr>
      <w:r>
        <w:t>Analysis of coherent events was performed by Neil Kelley, Bonnie Jonkman, and George Scott of the National Wind Technology Center, and Professor Jan Bialasiewicz, and Lisa Redmond of the University of Colorado at Denver.</w:t>
      </w:r>
    </w:p>
    <w:p w:rsidR="00165221" w:rsidRDefault="00165221" w:rsidP="00165221">
      <w:pPr>
        <w:pStyle w:val="NRELText"/>
      </w:pPr>
      <w:r>
        <w:t>The turbulence modeling scaling parameters for the GP_LLJ and NWTCUP spectral models were developed by Neil Kelley and Bonnie Jonkman. Neil Kelley developed scaling parameters for the National Renewable Energy Laboratory wind farm models.</w:t>
      </w:r>
    </w:p>
    <w:p w:rsidR="009B7940" w:rsidRDefault="009B7940" w:rsidP="00165221">
      <w:pPr>
        <w:pStyle w:val="NRELText"/>
        <w:sectPr w:rsidR="009B7940" w:rsidSect="00C478FF">
          <w:footerReference w:type="default" r:id="rId21"/>
          <w:pgSz w:w="12240" w:h="15840"/>
          <w:pgMar w:top="1440" w:right="1440" w:bottom="1440" w:left="1440" w:header="720" w:footer="720" w:gutter="0"/>
          <w:pgNumType w:fmt="lowerRoman"/>
          <w:cols w:space="432"/>
        </w:sectPr>
      </w:pPr>
      <w:r>
        <w:t>Levi Kilcher of the National Wind Technology Center added the NREL/UW Tidal Channel (TIDAL) spectral model to extend TurbSim’s use for water</w:t>
      </w:r>
      <w:r w:rsidR="002F6DFD">
        <w:t xml:space="preserve"> turbulence</w:t>
      </w:r>
      <w:r>
        <w:t>.</w:t>
      </w:r>
    </w:p>
    <w:p w:rsidR="00165221" w:rsidRDefault="00165221" w:rsidP="00165221">
      <w:pPr>
        <w:pStyle w:val="Head1"/>
        <w:rPr>
          <w:noProof/>
        </w:rPr>
      </w:pPr>
      <w:bookmarkStart w:id="1" w:name="_Toc336257123"/>
      <w:r>
        <w:rPr>
          <w:noProof/>
        </w:rPr>
        <w:lastRenderedPageBreak/>
        <w:t>List of Abbreviations</w:t>
      </w:r>
      <w:bookmarkEnd w:id="1"/>
    </w:p>
    <w:p w:rsidR="00165221" w:rsidRDefault="00165221" w:rsidP="00165221">
      <w:pPr>
        <w:pStyle w:val="NRELList"/>
      </w:pPr>
      <w:r>
        <w:t>ART</w:t>
      </w:r>
      <w:r>
        <w:tab/>
        <w:t>Advanced Research Turbine</w:t>
      </w:r>
    </w:p>
    <w:p w:rsidR="00165221" w:rsidRDefault="00165221" w:rsidP="00165221">
      <w:pPr>
        <w:pStyle w:val="NRELList"/>
      </w:pPr>
      <w:r>
        <w:t>BLAS</w:t>
      </w:r>
      <w:r>
        <w:tab/>
        <w:t>Basic Linear Algebra Subprograms</w:t>
      </w:r>
    </w:p>
    <w:p w:rsidR="00165221" w:rsidRDefault="00165221" w:rsidP="00165221">
      <w:pPr>
        <w:pStyle w:val="NRELList"/>
      </w:pPr>
      <w:r>
        <w:t>CoRA</w:t>
      </w:r>
      <w:r>
        <w:tab/>
        <w:t>Colorado Research Associates</w:t>
      </w:r>
    </w:p>
    <w:p w:rsidR="00165221" w:rsidRDefault="00165221" w:rsidP="00165221">
      <w:pPr>
        <w:pStyle w:val="NRELList"/>
      </w:pPr>
      <w:r>
        <w:t>CTKE</w:t>
      </w:r>
      <w:r>
        <w:tab/>
        <w:t>coherent turbulent kinetic energy</w:t>
      </w:r>
    </w:p>
    <w:p w:rsidR="00165221" w:rsidRDefault="00165221" w:rsidP="00165221">
      <w:pPr>
        <w:pStyle w:val="NRELList"/>
      </w:pPr>
      <w:r>
        <w:t>CXML</w:t>
      </w:r>
      <w:r>
        <w:tab/>
        <w:t>Compaq Extended Math Library</w:t>
      </w:r>
    </w:p>
    <w:p w:rsidR="00165221" w:rsidRDefault="00165221" w:rsidP="00165221">
      <w:pPr>
        <w:pStyle w:val="NRELList"/>
      </w:pPr>
      <w:r>
        <w:t>DNS</w:t>
      </w:r>
      <w:r>
        <w:tab/>
        <w:t>direct numerical simulation</w:t>
      </w:r>
    </w:p>
    <w:p w:rsidR="00165221" w:rsidRDefault="00165221" w:rsidP="00165221">
      <w:pPr>
        <w:pStyle w:val="NRELList"/>
      </w:pPr>
      <w:r>
        <w:t>ETM</w:t>
      </w:r>
      <w:r>
        <w:tab/>
        <w:t>Extreme Turbulence Model</w:t>
      </w:r>
    </w:p>
    <w:p w:rsidR="00165221" w:rsidRDefault="00165221" w:rsidP="00165221">
      <w:pPr>
        <w:pStyle w:val="NRELList"/>
      </w:pPr>
      <w:r>
        <w:t>EWM</w:t>
      </w:r>
      <w:r>
        <w:tab/>
        <w:t>Extreme Wind Model</w:t>
      </w:r>
    </w:p>
    <w:p w:rsidR="00165221" w:rsidRDefault="00165221" w:rsidP="00165221">
      <w:pPr>
        <w:pStyle w:val="NRELList"/>
      </w:pPr>
      <w:r>
        <w:t>FF</w:t>
      </w:r>
      <w:r>
        <w:tab/>
        <w:t>full</w:t>
      </w:r>
      <w:r w:rsidR="00A55836">
        <w:t xml:space="preserve"> </w:t>
      </w:r>
      <w:r>
        <w:t>field</w:t>
      </w:r>
    </w:p>
    <w:p w:rsidR="00165221" w:rsidRDefault="00165221" w:rsidP="00165221">
      <w:pPr>
        <w:pStyle w:val="NRELList"/>
      </w:pPr>
      <w:r>
        <w:t>FFT</w:t>
      </w:r>
      <w:r>
        <w:tab/>
        <w:t xml:space="preserve">Fast Fourier Transform </w:t>
      </w:r>
    </w:p>
    <w:p w:rsidR="00165221" w:rsidRDefault="00165221" w:rsidP="00165221">
      <w:pPr>
        <w:pStyle w:val="NRELList"/>
      </w:pPr>
      <w:r>
        <w:t>FFTPACK</w:t>
      </w:r>
      <w:r>
        <w:tab/>
        <w:t>FFT Package</w:t>
      </w:r>
    </w:p>
    <w:p w:rsidR="00165221" w:rsidRDefault="00165221" w:rsidP="00165221">
      <w:pPr>
        <w:pStyle w:val="NRELList"/>
      </w:pPr>
      <w:r>
        <w:t>HH</w:t>
      </w:r>
      <w:r>
        <w:tab/>
        <w:t>hub height</w:t>
      </w:r>
    </w:p>
    <w:p w:rsidR="00165221" w:rsidRDefault="00165221" w:rsidP="00165221">
      <w:pPr>
        <w:pStyle w:val="NRELList"/>
      </w:pPr>
      <w:r>
        <w:t>IEC</w:t>
      </w:r>
      <w:r>
        <w:tab/>
        <w:t>International Electrotechnical Commission</w:t>
      </w:r>
    </w:p>
    <w:p w:rsidR="00165221" w:rsidRDefault="00165221" w:rsidP="00165221">
      <w:pPr>
        <w:pStyle w:val="NRELList"/>
      </w:pPr>
      <w:r>
        <w:t>LAPACK</w:t>
      </w:r>
      <w:r>
        <w:tab/>
        <w:t>Linear Algebra Package</w:t>
      </w:r>
    </w:p>
    <w:p w:rsidR="00165221" w:rsidRDefault="00165221" w:rsidP="00165221">
      <w:pPr>
        <w:pStyle w:val="NRELList"/>
      </w:pPr>
      <w:r>
        <w:t>LES</w:t>
      </w:r>
      <w:r>
        <w:tab/>
        <w:t>large-eddy simulation</w:t>
      </w:r>
    </w:p>
    <w:p w:rsidR="00165221" w:rsidRDefault="00165221" w:rsidP="00165221">
      <w:pPr>
        <w:pStyle w:val="NRELList"/>
      </w:pPr>
      <w:r>
        <w:t>LIST</w:t>
      </w:r>
      <w:r>
        <w:tab/>
        <w:t>Long-Term Inflow and Structural Testing</w:t>
      </w:r>
    </w:p>
    <w:p w:rsidR="00165221" w:rsidRDefault="00165221" w:rsidP="00165221">
      <w:pPr>
        <w:pStyle w:val="NRELList"/>
      </w:pPr>
      <w:r>
        <w:t>LLLJP</w:t>
      </w:r>
      <w:r>
        <w:tab/>
        <w:t>Lamar Low-Level Jet Project</w:t>
      </w:r>
    </w:p>
    <w:p w:rsidR="005426F6" w:rsidRDefault="005426F6" w:rsidP="00165221">
      <w:pPr>
        <w:pStyle w:val="NRELList"/>
      </w:pPr>
      <w:r>
        <w:t>MHK</w:t>
      </w:r>
      <w:r>
        <w:tab/>
        <w:t>marine and hydrokinetic</w:t>
      </w:r>
    </w:p>
    <w:p w:rsidR="00165221" w:rsidRDefault="00165221" w:rsidP="00165221">
      <w:pPr>
        <w:pStyle w:val="NRELList"/>
      </w:pPr>
      <w:r>
        <w:t>NCAR</w:t>
      </w:r>
      <w:r>
        <w:tab/>
        <w:t>National Center for Atmospheric Research</w:t>
      </w:r>
    </w:p>
    <w:p w:rsidR="00165221" w:rsidRDefault="00165221" w:rsidP="00165221">
      <w:pPr>
        <w:pStyle w:val="NRELList"/>
      </w:pPr>
      <w:r>
        <w:t>NREL</w:t>
      </w:r>
      <w:r>
        <w:tab/>
        <w:t>National Renewable Energy Laboratory</w:t>
      </w:r>
    </w:p>
    <w:p w:rsidR="00165221" w:rsidRDefault="00165221" w:rsidP="00165221">
      <w:pPr>
        <w:pStyle w:val="NRELList"/>
      </w:pPr>
      <w:r>
        <w:t>NTM</w:t>
      </w:r>
      <w:r>
        <w:tab/>
        <w:t>Normal Turbulence Model</w:t>
      </w:r>
    </w:p>
    <w:p w:rsidR="00165221" w:rsidRDefault="00165221" w:rsidP="00165221">
      <w:pPr>
        <w:pStyle w:val="NRELList"/>
      </w:pPr>
      <w:r>
        <w:t>NWTC</w:t>
      </w:r>
      <w:r>
        <w:tab/>
        <w:t>National Wind Technology Center</w:t>
      </w:r>
    </w:p>
    <w:p w:rsidR="00165221" w:rsidRDefault="00165221" w:rsidP="00165221">
      <w:pPr>
        <w:pStyle w:val="NRELList"/>
      </w:pPr>
      <w:r>
        <w:t>pRNG</w:t>
      </w:r>
      <w:r>
        <w:tab/>
        <w:t>pseudorandom number generator</w:t>
      </w:r>
    </w:p>
    <w:p w:rsidR="00165221" w:rsidRDefault="00165221" w:rsidP="00165221">
      <w:pPr>
        <w:pStyle w:val="NRELList"/>
      </w:pPr>
      <w:r>
        <w:t>SONIC</w:t>
      </w:r>
      <w:r>
        <w:tab/>
        <w:t>sonic detection and ranging</w:t>
      </w:r>
    </w:p>
    <w:p w:rsidR="00165221" w:rsidRDefault="00165221" w:rsidP="00165221">
      <w:pPr>
        <w:pStyle w:val="NRELList"/>
      </w:pPr>
      <w:r>
        <w:t>TI</w:t>
      </w:r>
      <w:r>
        <w:tab/>
      </w:r>
      <w:r w:rsidR="00A55836">
        <w:t>t</w:t>
      </w:r>
      <w:r>
        <w:t>urbulence intensity</w:t>
      </w:r>
    </w:p>
    <w:p w:rsidR="00165221" w:rsidRDefault="00165221" w:rsidP="00165221">
      <w:pPr>
        <w:pStyle w:val="NRELList"/>
      </w:pPr>
      <w:r>
        <w:t>TKE</w:t>
      </w:r>
      <w:r>
        <w:tab/>
      </w:r>
      <w:r w:rsidR="00A55836">
        <w:t>t</w:t>
      </w:r>
      <w:r>
        <w:t xml:space="preserve">urbulent kinetic energy </w:t>
      </w:r>
    </w:p>
    <w:p w:rsidR="00165221" w:rsidRPr="00165221" w:rsidRDefault="00165221" w:rsidP="00165221">
      <w:pPr>
        <w:pStyle w:val="NRELText"/>
      </w:pPr>
    </w:p>
    <w:p w:rsidR="00165221" w:rsidRDefault="00165221" w:rsidP="000F433F">
      <w:pPr>
        <w:pStyle w:val="Head1"/>
        <w:sectPr w:rsidR="00165221" w:rsidSect="00C478FF">
          <w:pgSz w:w="12240" w:h="15840"/>
          <w:pgMar w:top="1440" w:right="1440" w:bottom="1440" w:left="1440" w:header="720" w:footer="720" w:gutter="0"/>
          <w:pgNumType w:fmt="lowerRoman"/>
          <w:cols w:space="432"/>
        </w:sectPr>
      </w:pPr>
    </w:p>
    <w:p w:rsidR="000F433F" w:rsidRDefault="000F433F" w:rsidP="000F433F">
      <w:pPr>
        <w:pStyle w:val="Head1"/>
      </w:pPr>
      <w:bookmarkStart w:id="2" w:name="_Toc239058185"/>
      <w:bookmarkStart w:id="3" w:name="_Toc239061837"/>
      <w:bookmarkStart w:id="4" w:name="_Toc239213005"/>
      <w:bookmarkStart w:id="5" w:name="_Toc336257124"/>
      <w:r>
        <w:lastRenderedPageBreak/>
        <w:t>Table of Contents</w:t>
      </w:r>
      <w:bookmarkEnd w:id="2"/>
      <w:bookmarkEnd w:id="3"/>
      <w:bookmarkEnd w:id="4"/>
      <w:bookmarkEnd w:id="5"/>
    </w:p>
    <w:p w:rsidR="00263541" w:rsidRDefault="00013EBF">
      <w:pPr>
        <w:pStyle w:val="TOC1"/>
        <w:rPr>
          <w:rFonts w:asciiTheme="minorHAnsi" w:eastAsiaTheme="minorEastAsia" w:hAnsiTheme="minorHAnsi" w:cstheme="minorBidi"/>
          <w:bCs w:val="0"/>
          <w:sz w:val="22"/>
          <w:szCs w:val="22"/>
        </w:rPr>
      </w:pPr>
      <w:r>
        <w:rPr>
          <w:i/>
        </w:rPr>
        <w:fldChar w:fldCharType="begin"/>
      </w:r>
      <w:r w:rsidR="00282F7C">
        <w:rPr>
          <w:i/>
        </w:rPr>
        <w:instrText xml:space="preserve"> TOC \o "2-9" \t "Heading 1,1,Head 1,1,Head 2,2" </w:instrText>
      </w:r>
      <w:r>
        <w:rPr>
          <w:i/>
        </w:rPr>
        <w:fldChar w:fldCharType="separate"/>
      </w:r>
      <w:r w:rsidR="00263541">
        <w:t>Acknowledgements</w:t>
      </w:r>
      <w:r w:rsidR="00263541">
        <w:tab/>
      </w:r>
      <w:r w:rsidR="00263541">
        <w:fldChar w:fldCharType="begin"/>
      </w:r>
      <w:r w:rsidR="00263541">
        <w:instrText xml:space="preserve"> PAGEREF _Toc336257122 \h </w:instrText>
      </w:r>
      <w:r w:rsidR="00263541">
        <w:fldChar w:fldCharType="separate"/>
      </w:r>
      <w:r w:rsidR="00263541">
        <w:t>iii</w:t>
      </w:r>
      <w:r w:rsidR="00263541">
        <w:fldChar w:fldCharType="end"/>
      </w:r>
    </w:p>
    <w:p w:rsidR="00263541" w:rsidRDefault="00263541">
      <w:pPr>
        <w:pStyle w:val="TOC1"/>
        <w:rPr>
          <w:rFonts w:asciiTheme="minorHAnsi" w:eastAsiaTheme="minorEastAsia" w:hAnsiTheme="minorHAnsi" w:cstheme="minorBidi"/>
          <w:bCs w:val="0"/>
          <w:sz w:val="22"/>
          <w:szCs w:val="22"/>
        </w:rPr>
      </w:pPr>
      <w:r>
        <w:t>List of Abbreviations</w:t>
      </w:r>
      <w:r>
        <w:tab/>
      </w:r>
      <w:r>
        <w:fldChar w:fldCharType="begin"/>
      </w:r>
      <w:r>
        <w:instrText xml:space="preserve"> PAGEREF _Toc336257123 \h </w:instrText>
      </w:r>
      <w:r>
        <w:fldChar w:fldCharType="separate"/>
      </w:r>
      <w:r>
        <w:t>iv</w:t>
      </w:r>
      <w:r>
        <w:fldChar w:fldCharType="end"/>
      </w:r>
    </w:p>
    <w:p w:rsidR="00263541" w:rsidRDefault="00263541">
      <w:pPr>
        <w:pStyle w:val="TOC1"/>
        <w:rPr>
          <w:rFonts w:asciiTheme="minorHAnsi" w:eastAsiaTheme="minorEastAsia" w:hAnsiTheme="minorHAnsi" w:cstheme="minorBidi"/>
          <w:bCs w:val="0"/>
          <w:sz w:val="22"/>
          <w:szCs w:val="22"/>
        </w:rPr>
      </w:pPr>
      <w:r>
        <w:t>Table of Contents</w:t>
      </w:r>
      <w:r>
        <w:tab/>
      </w:r>
      <w:r>
        <w:fldChar w:fldCharType="begin"/>
      </w:r>
      <w:r>
        <w:instrText xml:space="preserve"> PAGEREF _Toc336257124 \h </w:instrText>
      </w:r>
      <w:r>
        <w:fldChar w:fldCharType="separate"/>
      </w:r>
      <w:r>
        <w:t>v</w:t>
      </w:r>
      <w:r>
        <w:fldChar w:fldCharType="end"/>
      </w:r>
    </w:p>
    <w:p w:rsidR="00263541" w:rsidRDefault="00263541">
      <w:pPr>
        <w:pStyle w:val="TOC1"/>
        <w:rPr>
          <w:rFonts w:asciiTheme="minorHAnsi" w:eastAsiaTheme="minorEastAsia" w:hAnsiTheme="minorHAnsi" w:cstheme="minorBidi"/>
          <w:bCs w:val="0"/>
          <w:sz w:val="22"/>
          <w:szCs w:val="22"/>
        </w:rPr>
      </w:pPr>
      <w:r>
        <w:t>List of Figures</w:t>
      </w:r>
      <w:r>
        <w:tab/>
      </w:r>
      <w:r>
        <w:fldChar w:fldCharType="begin"/>
      </w:r>
      <w:r>
        <w:instrText xml:space="preserve"> PAGEREF _Toc336257125 \h </w:instrText>
      </w:r>
      <w:r>
        <w:fldChar w:fldCharType="separate"/>
      </w:r>
      <w:r>
        <w:t>vii</w:t>
      </w:r>
      <w:r>
        <w:fldChar w:fldCharType="end"/>
      </w:r>
    </w:p>
    <w:p w:rsidR="00263541" w:rsidRDefault="00263541">
      <w:pPr>
        <w:pStyle w:val="TOC1"/>
        <w:rPr>
          <w:rFonts w:asciiTheme="minorHAnsi" w:eastAsiaTheme="minorEastAsia" w:hAnsiTheme="minorHAnsi" w:cstheme="minorBidi"/>
          <w:bCs w:val="0"/>
          <w:sz w:val="22"/>
          <w:szCs w:val="22"/>
        </w:rPr>
      </w:pPr>
      <w:r>
        <w:t>List of Tables</w:t>
      </w:r>
      <w:r>
        <w:tab/>
      </w:r>
      <w:r>
        <w:fldChar w:fldCharType="begin"/>
      </w:r>
      <w:r>
        <w:instrText xml:space="preserve"> PAGEREF _Toc336257126 \h </w:instrText>
      </w:r>
      <w:r>
        <w:fldChar w:fldCharType="separate"/>
      </w:r>
      <w:r>
        <w:t>ix</w:t>
      </w:r>
      <w:r>
        <w:fldChar w:fldCharType="end"/>
      </w:r>
    </w:p>
    <w:p w:rsidR="00263541" w:rsidRDefault="00263541">
      <w:pPr>
        <w:pStyle w:val="TOC1"/>
        <w:rPr>
          <w:rFonts w:asciiTheme="minorHAnsi" w:eastAsiaTheme="minorEastAsia" w:hAnsiTheme="minorHAnsi" w:cstheme="minorBidi"/>
          <w:bCs w:val="0"/>
          <w:sz w:val="22"/>
          <w:szCs w:val="22"/>
        </w:rPr>
      </w:pPr>
      <w:r>
        <w:t>Introduction</w:t>
      </w:r>
      <w:r>
        <w:tab/>
      </w:r>
      <w:r>
        <w:fldChar w:fldCharType="begin"/>
      </w:r>
      <w:r>
        <w:instrText xml:space="preserve"> PAGEREF _Toc336257127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History</w:t>
      </w:r>
      <w:r>
        <w:tab/>
      </w:r>
      <w:r>
        <w:fldChar w:fldCharType="begin"/>
      </w:r>
      <w:r>
        <w:instrText xml:space="preserve"> PAGEREF _Toc336257128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Retrieving Files from the Archive</w:t>
      </w:r>
      <w:r>
        <w:tab/>
      </w:r>
      <w:r>
        <w:fldChar w:fldCharType="begin"/>
      </w:r>
      <w:r>
        <w:instrText xml:space="preserve"> PAGEREF _Toc336257129 \h </w:instrText>
      </w:r>
      <w:r>
        <w:fldChar w:fldCharType="separate"/>
      </w:r>
      <w:r>
        <w:t>2</w:t>
      </w:r>
      <w:r>
        <w:fldChar w:fldCharType="end"/>
      </w:r>
    </w:p>
    <w:p w:rsidR="00263541" w:rsidRDefault="00263541">
      <w:pPr>
        <w:pStyle w:val="TOC1"/>
        <w:rPr>
          <w:rFonts w:asciiTheme="minorHAnsi" w:eastAsiaTheme="minorEastAsia" w:hAnsiTheme="minorHAnsi" w:cstheme="minorBidi"/>
          <w:bCs w:val="0"/>
          <w:sz w:val="22"/>
          <w:szCs w:val="22"/>
        </w:rPr>
      </w:pPr>
      <w:r>
        <w:t>Distributed Files</w:t>
      </w:r>
      <w:r>
        <w:tab/>
      </w:r>
      <w:r>
        <w:fldChar w:fldCharType="begin"/>
      </w:r>
      <w:r>
        <w:instrText xml:space="preserve"> PAGEREF _Toc336257130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Certification Test</w:t>
      </w:r>
      <w:r>
        <w:tab/>
      </w:r>
      <w:r>
        <w:fldChar w:fldCharType="begin"/>
      </w:r>
      <w:r>
        <w:instrText xml:space="preserve"> PAGEREF _Toc336257131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Compiling TurbSim</w:t>
      </w:r>
      <w:r>
        <w:tab/>
      </w:r>
      <w:r>
        <w:fldChar w:fldCharType="begin"/>
      </w:r>
      <w:r>
        <w:instrText xml:space="preserve"> PAGEREF _Toc336257132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Using TurbSim</w:t>
      </w:r>
      <w:r>
        <w:tab/>
      </w:r>
      <w:r>
        <w:fldChar w:fldCharType="begin"/>
      </w:r>
      <w:r>
        <w:instrText xml:space="preserve"> PAGEREF _Toc336257133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Input File</w:t>
      </w:r>
      <w:r>
        <w:tab/>
      </w:r>
      <w:r>
        <w:fldChar w:fldCharType="begin"/>
      </w:r>
      <w:r>
        <w:instrText xml:space="preserve"> PAGEREF _Toc336257134 \h </w:instrText>
      </w:r>
      <w:r>
        <w:fldChar w:fldCharType="separate"/>
      </w:r>
      <w:r>
        <w:t>5</w:t>
      </w:r>
      <w:r>
        <w:fldChar w:fldCharType="end"/>
      </w:r>
    </w:p>
    <w:p w:rsidR="00263541" w:rsidRDefault="00263541">
      <w:pPr>
        <w:pStyle w:val="TOC2"/>
        <w:rPr>
          <w:rFonts w:asciiTheme="minorHAnsi" w:eastAsiaTheme="minorEastAsia" w:hAnsiTheme="minorHAnsi" w:cstheme="minorBidi"/>
          <w:noProof/>
          <w:sz w:val="22"/>
        </w:rPr>
      </w:pPr>
      <w:r>
        <w:rPr>
          <w:noProof/>
        </w:rPr>
        <w:t>Runtime Options</w:t>
      </w:r>
      <w:r>
        <w:rPr>
          <w:noProof/>
        </w:rPr>
        <w:tab/>
      </w:r>
      <w:r>
        <w:rPr>
          <w:noProof/>
        </w:rPr>
        <w:fldChar w:fldCharType="begin"/>
      </w:r>
      <w:r>
        <w:rPr>
          <w:noProof/>
        </w:rPr>
        <w:instrText xml:space="preserve"> PAGEREF _Toc336257135 \h </w:instrText>
      </w:r>
      <w:r>
        <w:rPr>
          <w:noProof/>
        </w:rPr>
      </w:r>
      <w:r>
        <w:rPr>
          <w:noProof/>
        </w:rPr>
        <w:fldChar w:fldCharType="separate"/>
      </w:r>
      <w:r>
        <w:rPr>
          <w:noProof/>
        </w:rPr>
        <w:t>6</w:t>
      </w:r>
      <w:r>
        <w:rPr>
          <w:noProof/>
        </w:rPr>
        <w:fldChar w:fldCharType="end"/>
      </w:r>
    </w:p>
    <w:p w:rsidR="00263541" w:rsidRDefault="00263541">
      <w:pPr>
        <w:pStyle w:val="TOC2"/>
        <w:rPr>
          <w:rFonts w:asciiTheme="minorHAnsi" w:eastAsiaTheme="minorEastAsia" w:hAnsiTheme="minorHAnsi" w:cstheme="minorBidi"/>
          <w:noProof/>
          <w:sz w:val="22"/>
        </w:rPr>
      </w:pPr>
      <w:r>
        <w:rPr>
          <w:noProof/>
        </w:rPr>
        <w:t>Turbine/Model Specifications</w:t>
      </w:r>
      <w:r>
        <w:rPr>
          <w:noProof/>
        </w:rPr>
        <w:tab/>
      </w:r>
      <w:r>
        <w:rPr>
          <w:noProof/>
        </w:rPr>
        <w:fldChar w:fldCharType="begin"/>
      </w:r>
      <w:r>
        <w:rPr>
          <w:noProof/>
        </w:rPr>
        <w:instrText xml:space="preserve"> PAGEREF _Toc336257136 \h </w:instrText>
      </w:r>
      <w:r>
        <w:rPr>
          <w:noProof/>
        </w:rPr>
      </w:r>
      <w:r>
        <w:rPr>
          <w:noProof/>
        </w:rPr>
        <w:fldChar w:fldCharType="separate"/>
      </w:r>
      <w:r>
        <w:rPr>
          <w:noProof/>
        </w:rPr>
        <w:t>8</w:t>
      </w:r>
      <w:r>
        <w:rPr>
          <w:noProof/>
        </w:rPr>
        <w:fldChar w:fldCharType="end"/>
      </w:r>
    </w:p>
    <w:p w:rsidR="00263541" w:rsidRDefault="00263541">
      <w:pPr>
        <w:pStyle w:val="TOC2"/>
        <w:rPr>
          <w:rFonts w:asciiTheme="minorHAnsi" w:eastAsiaTheme="minorEastAsia" w:hAnsiTheme="minorHAnsi" w:cstheme="minorBidi"/>
          <w:noProof/>
          <w:sz w:val="22"/>
        </w:rPr>
      </w:pPr>
      <w:r>
        <w:rPr>
          <w:noProof/>
        </w:rPr>
        <w:t>Meteorological Boundary Conditions</w:t>
      </w:r>
      <w:r>
        <w:rPr>
          <w:noProof/>
        </w:rPr>
        <w:tab/>
      </w:r>
      <w:r>
        <w:rPr>
          <w:noProof/>
        </w:rPr>
        <w:fldChar w:fldCharType="begin"/>
      </w:r>
      <w:r>
        <w:rPr>
          <w:noProof/>
        </w:rPr>
        <w:instrText xml:space="preserve"> PAGEREF _Toc336257137 \h </w:instrText>
      </w:r>
      <w:r>
        <w:rPr>
          <w:noProof/>
        </w:rPr>
      </w:r>
      <w:r>
        <w:rPr>
          <w:noProof/>
        </w:rPr>
        <w:fldChar w:fldCharType="separate"/>
      </w:r>
      <w:r>
        <w:rPr>
          <w:noProof/>
        </w:rPr>
        <w:t>12</w:t>
      </w:r>
      <w:r>
        <w:rPr>
          <w:noProof/>
        </w:rPr>
        <w:fldChar w:fldCharType="end"/>
      </w:r>
    </w:p>
    <w:p w:rsidR="00263541" w:rsidRDefault="00263541">
      <w:pPr>
        <w:pStyle w:val="TOC2"/>
        <w:rPr>
          <w:rFonts w:asciiTheme="minorHAnsi" w:eastAsiaTheme="minorEastAsia" w:hAnsiTheme="minorHAnsi" w:cstheme="minorBidi"/>
          <w:noProof/>
          <w:sz w:val="22"/>
        </w:rPr>
      </w:pPr>
      <w:r>
        <w:rPr>
          <w:noProof/>
        </w:rPr>
        <w:t>Non-IEC Meteorological Boundary Conditions</w:t>
      </w:r>
      <w:r>
        <w:rPr>
          <w:noProof/>
        </w:rPr>
        <w:tab/>
      </w:r>
      <w:r>
        <w:rPr>
          <w:noProof/>
        </w:rPr>
        <w:fldChar w:fldCharType="begin"/>
      </w:r>
      <w:r>
        <w:rPr>
          <w:noProof/>
        </w:rPr>
        <w:instrText xml:space="preserve"> PAGEREF _Toc336257138 \h </w:instrText>
      </w:r>
      <w:r>
        <w:rPr>
          <w:noProof/>
        </w:rPr>
      </w:r>
      <w:r>
        <w:rPr>
          <w:noProof/>
        </w:rPr>
        <w:fldChar w:fldCharType="separate"/>
      </w:r>
      <w:r>
        <w:rPr>
          <w:noProof/>
        </w:rPr>
        <w:t>17</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Scaling Parameters</w:t>
      </w:r>
      <w:r>
        <w:rPr>
          <w:noProof/>
        </w:rPr>
        <w:tab/>
      </w:r>
      <w:r>
        <w:rPr>
          <w:noProof/>
        </w:rPr>
        <w:fldChar w:fldCharType="begin"/>
      </w:r>
      <w:r>
        <w:rPr>
          <w:noProof/>
        </w:rPr>
        <w:instrText xml:space="preserve"> PAGEREF _Toc336257139 \h </w:instrText>
      </w:r>
      <w:r>
        <w:rPr>
          <w:noProof/>
        </w:rPr>
      </w:r>
      <w:r>
        <w:rPr>
          <w:noProof/>
        </w:rPr>
        <w:fldChar w:fldCharType="separate"/>
      </w:r>
      <w:r>
        <w:rPr>
          <w:noProof/>
        </w:rPr>
        <w:t>23</w:t>
      </w:r>
      <w:r>
        <w:rPr>
          <w:noProof/>
        </w:rPr>
        <w:fldChar w:fldCharType="end"/>
      </w:r>
    </w:p>
    <w:p w:rsidR="00263541" w:rsidRDefault="00263541">
      <w:pPr>
        <w:pStyle w:val="TOC1"/>
        <w:rPr>
          <w:rFonts w:asciiTheme="minorHAnsi" w:eastAsiaTheme="minorEastAsia" w:hAnsiTheme="minorHAnsi" w:cstheme="minorBidi"/>
          <w:bCs w:val="0"/>
          <w:sz w:val="22"/>
          <w:szCs w:val="22"/>
        </w:rPr>
      </w:pPr>
      <w:r>
        <w:t>Output Files</w:t>
      </w:r>
      <w:r>
        <w:tab/>
      </w:r>
      <w:r>
        <w:fldChar w:fldCharType="begin"/>
      </w:r>
      <w:r>
        <w:instrText xml:space="preserve"> PAGEREF _Toc336257140 \h </w:instrText>
      </w:r>
      <w:r>
        <w:fldChar w:fldCharType="separate"/>
      </w:r>
      <w:r>
        <w:t>25</w:t>
      </w:r>
      <w:r>
        <w:fldChar w:fldCharType="end"/>
      </w:r>
    </w:p>
    <w:p w:rsidR="00263541" w:rsidRDefault="00263541">
      <w:pPr>
        <w:pStyle w:val="TOC2"/>
        <w:rPr>
          <w:rFonts w:asciiTheme="minorHAnsi" w:eastAsiaTheme="minorEastAsia" w:hAnsiTheme="minorHAnsi" w:cstheme="minorBidi"/>
          <w:noProof/>
          <w:sz w:val="22"/>
        </w:rPr>
      </w:pPr>
      <w:r>
        <w:rPr>
          <w:noProof/>
        </w:rPr>
        <w:t>Summary Files</w:t>
      </w:r>
      <w:r>
        <w:rPr>
          <w:noProof/>
        </w:rPr>
        <w:tab/>
      </w:r>
      <w:r>
        <w:rPr>
          <w:noProof/>
        </w:rPr>
        <w:fldChar w:fldCharType="begin"/>
      </w:r>
      <w:r>
        <w:rPr>
          <w:noProof/>
        </w:rPr>
        <w:instrText xml:space="preserve"> PAGEREF _Toc336257141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Binary Files</w:t>
      </w:r>
      <w:r>
        <w:rPr>
          <w:noProof/>
        </w:rPr>
        <w:tab/>
      </w:r>
      <w:r>
        <w:rPr>
          <w:noProof/>
        </w:rPr>
        <w:fldChar w:fldCharType="begin"/>
      </w:r>
      <w:r>
        <w:rPr>
          <w:noProof/>
        </w:rPr>
        <w:instrText xml:space="preserve"> PAGEREF _Toc336257142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Formatted Files</w:t>
      </w:r>
      <w:r>
        <w:rPr>
          <w:noProof/>
        </w:rPr>
        <w:tab/>
      </w:r>
      <w:r>
        <w:rPr>
          <w:noProof/>
        </w:rPr>
        <w:fldChar w:fldCharType="begin"/>
      </w:r>
      <w:r>
        <w:rPr>
          <w:noProof/>
        </w:rPr>
        <w:instrText xml:space="preserve"> PAGEREF _Toc336257143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AeroDyn Formatted Files</w:t>
      </w:r>
      <w:r>
        <w:rPr>
          <w:noProof/>
        </w:rPr>
        <w:tab/>
      </w:r>
      <w:r>
        <w:rPr>
          <w:noProof/>
        </w:rPr>
        <w:fldChar w:fldCharType="begin"/>
      </w:r>
      <w:r>
        <w:rPr>
          <w:noProof/>
        </w:rPr>
        <w:instrText xml:space="preserve"> PAGEREF _Toc336257144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TurbSim Binary Files</w:t>
      </w:r>
      <w:r>
        <w:rPr>
          <w:noProof/>
        </w:rPr>
        <w:tab/>
      </w:r>
      <w:r>
        <w:rPr>
          <w:noProof/>
        </w:rPr>
        <w:fldChar w:fldCharType="begin"/>
      </w:r>
      <w:r>
        <w:rPr>
          <w:noProof/>
        </w:rPr>
        <w:instrText xml:space="preserve"> PAGEREF _Toc336257145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Bladed-Style Binary Files</w:t>
      </w:r>
      <w:r>
        <w:rPr>
          <w:noProof/>
        </w:rPr>
        <w:tab/>
      </w:r>
      <w:r>
        <w:rPr>
          <w:noProof/>
        </w:rPr>
        <w:fldChar w:fldCharType="begin"/>
      </w:r>
      <w:r>
        <w:rPr>
          <w:noProof/>
        </w:rPr>
        <w:instrText xml:space="preserve"> PAGEREF _Toc336257146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Tower Data Binary Files</w:t>
      </w:r>
      <w:r>
        <w:rPr>
          <w:noProof/>
        </w:rPr>
        <w:tab/>
      </w:r>
      <w:r>
        <w:rPr>
          <w:noProof/>
        </w:rPr>
        <w:fldChar w:fldCharType="begin"/>
      </w:r>
      <w:r>
        <w:rPr>
          <w:noProof/>
        </w:rPr>
        <w:instrText xml:space="preserve"> PAGEREF _Toc336257147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Formatted Files</w:t>
      </w:r>
      <w:r>
        <w:rPr>
          <w:noProof/>
        </w:rPr>
        <w:tab/>
      </w:r>
      <w:r>
        <w:rPr>
          <w:noProof/>
        </w:rPr>
        <w:fldChar w:fldCharType="begin"/>
      </w:r>
      <w:r>
        <w:rPr>
          <w:noProof/>
        </w:rPr>
        <w:instrText xml:space="preserve"> PAGEREF _Toc336257148 \h </w:instrText>
      </w:r>
      <w:r>
        <w:rPr>
          <w:noProof/>
        </w:rPr>
      </w:r>
      <w:r>
        <w:rPr>
          <w:noProof/>
        </w:rPr>
        <w:fldChar w:fldCharType="separate"/>
      </w:r>
      <w:r>
        <w:rPr>
          <w:noProof/>
        </w:rPr>
        <w:t>28</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Time-Step Files</w:t>
      </w:r>
      <w:r>
        <w:rPr>
          <w:noProof/>
        </w:rPr>
        <w:tab/>
      </w:r>
      <w:r>
        <w:rPr>
          <w:noProof/>
        </w:rPr>
        <w:fldChar w:fldCharType="begin"/>
      </w:r>
      <w:r>
        <w:rPr>
          <w:noProof/>
        </w:rPr>
        <w:instrText xml:space="preserve"> PAGEREF _Toc336257149 \h </w:instrText>
      </w:r>
      <w:r>
        <w:rPr>
          <w:noProof/>
        </w:rPr>
      </w:r>
      <w:r>
        <w:rPr>
          <w:noProof/>
        </w:rPr>
        <w:fldChar w:fldCharType="separate"/>
      </w:r>
      <w:r>
        <w:rPr>
          <w:noProof/>
        </w:rPr>
        <w:t>28</w:t>
      </w:r>
      <w:r>
        <w:rPr>
          <w:noProof/>
        </w:rPr>
        <w:fldChar w:fldCharType="end"/>
      </w:r>
    </w:p>
    <w:p w:rsidR="00263541" w:rsidRDefault="00263541">
      <w:pPr>
        <w:pStyle w:val="TOC1"/>
        <w:rPr>
          <w:rFonts w:asciiTheme="minorHAnsi" w:eastAsiaTheme="minorEastAsia" w:hAnsiTheme="minorHAnsi" w:cstheme="minorBidi"/>
          <w:bCs w:val="0"/>
          <w:sz w:val="22"/>
          <w:szCs w:val="22"/>
        </w:rPr>
      </w:pPr>
      <w:r>
        <w:t>Spectral Models</w:t>
      </w:r>
      <w:r>
        <w:tab/>
      </w:r>
      <w:r>
        <w:fldChar w:fldCharType="begin"/>
      </w:r>
      <w:r>
        <w:instrText xml:space="preserve"> PAGEREF _Toc336257150 \h </w:instrText>
      </w:r>
      <w:r>
        <w:fldChar w:fldCharType="separate"/>
      </w:r>
      <w:r>
        <w:t>30</w:t>
      </w:r>
      <w:r>
        <w:fldChar w:fldCharType="end"/>
      </w:r>
    </w:p>
    <w:p w:rsidR="00263541" w:rsidRDefault="00263541">
      <w:pPr>
        <w:pStyle w:val="TOC2"/>
        <w:rPr>
          <w:rFonts w:asciiTheme="minorHAnsi" w:eastAsiaTheme="minorEastAsia" w:hAnsiTheme="minorHAnsi" w:cstheme="minorBidi"/>
          <w:noProof/>
          <w:sz w:val="22"/>
        </w:rPr>
      </w:pPr>
      <w:r>
        <w:rPr>
          <w:noProof/>
        </w:rPr>
        <w:t>IECKAI: The IEC Kaimal Model</w:t>
      </w:r>
      <w:r>
        <w:rPr>
          <w:noProof/>
        </w:rPr>
        <w:tab/>
      </w:r>
      <w:r>
        <w:rPr>
          <w:noProof/>
        </w:rPr>
        <w:fldChar w:fldCharType="begin"/>
      </w:r>
      <w:r>
        <w:rPr>
          <w:noProof/>
        </w:rPr>
        <w:instrText xml:space="preserve"> PAGEREF _Toc336257151 \h </w:instrText>
      </w:r>
      <w:r>
        <w:rPr>
          <w:noProof/>
        </w:rPr>
      </w:r>
      <w:r>
        <w:rPr>
          <w:noProof/>
        </w:rPr>
        <w:fldChar w:fldCharType="separate"/>
      </w:r>
      <w:r>
        <w:rPr>
          <w:noProof/>
        </w:rPr>
        <w:t>30</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IECVKM: The IEC Von Karman Isotropic Model</w:t>
      </w:r>
      <w:r>
        <w:rPr>
          <w:noProof/>
        </w:rPr>
        <w:tab/>
      </w:r>
      <w:r>
        <w:rPr>
          <w:noProof/>
        </w:rPr>
        <w:fldChar w:fldCharType="begin"/>
      </w:r>
      <w:r>
        <w:rPr>
          <w:noProof/>
        </w:rPr>
        <w:instrText xml:space="preserve"> PAGEREF _Toc336257152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SMOOTH: The Risø Smooth-Terrain Model</w:t>
      </w:r>
      <w:r>
        <w:rPr>
          <w:noProof/>
        </w:rPr>
        <w:tab/>
      </w:r>
      <w:r>
        <w:rPr>
          <w:noProof/>
        </w:rPr>
        <w:fldChar w:fldCharType="begin"/>
      </w:r>
      <w:r>
        <w:rPr>
          <w:noProof/>
        </w:rPr>
        <w:instrText xml:space="preserve"> PAGEREF _Toc336257153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NWTCUP: The NREL National Wind Technology Center Model</w:t>
      </w:r>
      <w:r>
        <w:rPr>
          <w:noProof/>
        </w:rPr>
        <w:tab/>
      </w:r>
      <w:r>
        <w:rPr>
          <w:noProof/>
        </w:rPr>
        <w:fldChar w:fldCharType="begin"/>
      </w:r>
      <w:r>
        <w:rPr>
          <w:noProof/>
        </w:rPr>
        <w:instrText xml:space="preserve"> PAGEREF _Toc336257154 \h </w:instrText>
      </w:r>
      <w:r>
        <w:rPr>
          <w:noProof/>
        </w:rPr>
      </w:r>
      <w:r>
        <w:rPr>
          <w:noProof/>
        </w:rPr>
        <w:fldChar w:fldCharType="separate"/>
      </w:r>
      <w:r>
        <w:rPr>
          <w:noProof/>
        </w:rPr>
        <w:t>34</w:t>
      </w:r>
      <w:r>
        <w:rPr>
          <w:noProof/>
        </w:rPr>
        <w:fldChar w:fldCharType="end"/>
      </w:r>
    </w:p>
    <w:p w:rsidR="00263541" w:rsidRDefault="00263541">
      <w:pPr>
        <w:pStyle w:val="TOC2"/>
        <w:rPr>
          <w:rFonts w:asciiTheme="minorHAnsi" w:eastAsiaTheme="minorEastAsia" w:hAnsiTheme="minorHAnsi" w:cstheme="minorBidi"/>
          <w:noProof/>
          <w:sz w:val="22"/>
        </w:rPr>
      </w:pPr>
      <w:r>
        <w:rPr>
          <w:noProof/>
        </w:rPr>
        <w:t>GP_LLJ: The NREL Great Plains Low-Level Jet Model</w:t>
      </w:r>
      <w:r>
        <w:rPr>
          <w:noProof/>
        </w:rPr>
        <w:tab/>
      </w:r>
      <w:r>
        <w:rPr>
          <w:noProof/>
        </w:rPr>
        <w:fldChar w:fldCharType="begin"/>
      </w:r>
      <w:r>
        <w:rPr>
          <w:noProof/>
        </w:rPr>
        <w:instrText xml:space="preserve"> PAGEREF _Toc336257155 \h </w:instrText>
      </w:r>
      <w:r>
        <w:rPr>
          <w:noProof/>
        </w:rPr>
      </w:r>
      <w:r>
        <w:rPr>
          <w:noProof/>
        </w:rPr>
        <w:fldChar w:fldCharType="separate"/>
      </w:r>
      <w:r>
        <w:rPr>
          <w:noProof/>
        </w:rPr>
        <w:t>35</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WF_UPW: The NREL Wind Farm, Upwind Model</w:t>
      </w:r>
      <w:r>
        <w:rPr>
          <w:noProof/>
        </w:rPr>
        <w:tab/>
      </w:r>
      <w:r>
        <w:rPr>
          <w:noProof/>
        </w:rPr>
        <w:fldChar w:fldCharType="begin"/>
      </w:r>
      <w:r>
        <w:rPr>
          <w:noProof/>
        </w:rPr>
        <w:instrText xml:space="preserve"> PAGEREF _Toc336257156 \h </w:instrText>
      </w:r>
      <w:r>
        <w:rPr>
          <w:noProof/>
        </w:rPr>
      </w:r>
      <w:r>
        <w:rPr>
          <w:noProof/>
        </w:rPr>
        <w:fldChar w:fldCharType="separate"/>
      </w:r>
      <w:r>
        <w:rPr>
          <w:noProof/>
        </w:rPr>
        <w:t>36</w:t>
      </w:r>
      <w:r>
        <w:rPr>
          <w:noProof/>
        </w:rPr>
        <w:fldChar w:fldCharType="end"/>
      </w:r>
    </w:p>
    <w:p w:rsidR="00263541" w:rsidRDefault="00263541">
      <w:pPr>
        <w:pStyle w:val="TOC2"/>
        <w:rPr>
          <w:rFonts w:asciiTheme="minorHAnsi" w:eastAsiaTheme="minorEastAsia" w:hAnsiTheme="minorHAnsi" w:cstheme="minorBidi"/>
          <w:noProof/>
          <w:sz w:val="22"/>
        </w:rPr>
      </w:pPr>
      <w:r>
        <w:rPr>
          <w:noProof/>
        </w:rPr>
        <w:lastRenderedPageBreak/>
        <w:t>WF_14D: The NREL Wind Farm, Downwind Model (14 Rotor Diameters)</w:t>
      </w:r>
      <w:r>
        <w:rPr>
          <w:noProof/>
        </w:rPr>
        <w:tab/>
      </w:r>
      <w:r>
        <w:rPr>
          <w:noProof/>
        </w:rPr>
        <w:fldChar w:fldCharType="begin"/>
      </w:r>
      <w:r>
        <w:rPr>
          <w:noProof/>
        </w:rPr>
        <w:instrText xml:space="preserve"> PAGEREF _Toc336257157 \h </w:instrText>
      </w:r>
      <w:r>
        <w:rPr>
          <w:noProof/>
        </w:rPr>
      </w:r>
      <w:r>
        <w:rPr>
          <w:noProof/>
        </w:rPr>
        <w:fldChar w:fldCharType="separate"/>
      </w:r>
      <w:r>
        <w:rPr>
          <w:noProof/>
        </w:rPr>
        <w:t>37</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WF_07D: The NREL Wind Farm, Downwind Model (7 Rotor Diameters)</w:t>
      </w:r>
      <w:r>
        <w:rPr>
          <w:noProof/>
        </w:rPr>
        <w:tab/>
      </w:r>
      <w:r>
        <w:rPr>
          <w:noProof/>
        </w:rPr>
        <w:fldChar w:fldCharType="begin"/>
      </w:r>
      <w:r>
        <w:rPr>
          <w:noProof/>
        </w:rPr>
        <w:instrText xml:space="preserve"> PAGEREF _Toc336257158 \h </w:instrText>
      </w:r>
      <w:r>
        <w:rPr>
          <w:noProof/>
        </w:rPr>
      </w:r>
      <w:r>
        <w:rPr>
          <w:noProof/>
        </w:rPr>
        <w:fldChar w:fldCharType="separate"/>
      </w:r>
      <w:r>
        <w:rPr>
          <w:noProof/>
        </w:rPr>
        <w:t>38</w:t>
      </w:r>
      <w:r>
        <w:rPr>
          <w:noProof/>
        </w:rPr>
        <w:fldChar w:fldCharType="end"/>
      </w:r>
    </w:p>
    <w:p w:rsidR="00263541" w:rsidRDefault="00263541">
      <w:pPr>
        <w:pStyle w:val="TOC2"/>
        <w:rPr>
          <w:rFonts w:asciiTheme="minorHAnsi" w:eastAsiaTheme="minorEastAsia" w:hAnsiTheme="minorHAnsi" w:cstheme="minorBidi"/>
          <w:noProof/>
          <w:sz w:val="22"/>
        </w:rPr>
      </w:pPr>
      <w:r>
        <w:rPr>
          <w:noProof/>
        </w:rPr>
        <w:t>TIDAL: The NREL/UW Tidal Channel Model</w:t>
      </w:r>
      <w:r>
        <w:rPr>
          <w:noProof/>
        </w:rPr>
        <w:tab/>
      </w:r>
      <w:r>
        <w:rPr>
          <w:noProof/>
        </w:rPr>
        <w:fldChar w:fldCharType="begin"/>
      </w:r>
      <w:r>
        <w:rPr>
          <w:noProof/>
        </w:rPr>
        <w:instrText xml:space="preserve"> PAGEREF _Toc336257159 \h </w:instrText>
      </w:r>
      <w:r>
        <w:rPr>
          <w:noProof/>
        </w:rPr>
      </w:r>
      <w:r>
        <w:rPr>
          <w:noProof/>
        </w:rPr>
        <w:fldChar w:fldCharType="separate"/>
      </w:r>
      <w:r>
        <w:rPr>
          <w:noProof/>
        </w:rPr>
        <w:t>39</w:t>
      </w:r>
      <w:r>
        <w:rPr>
          <w:noProof/>
        </w:rPr>
        <w:fldChar w:fldCharType="end"/>
      </w:r>
    </w:p>
    <w:p w:rsidR="00263541" w:rsidRDefault="00263541">
      <w:pPr>
        <w:pStyle w:val="TOC1"/>
        <w:rPr>
          <w:rFonts w:asciiTheme="minorHAnsi" w:eastAsiaTheme="minorEastAsia" w:hAnsiTheme="minorHAnsi" w:cstheme="minorBidi"/>
          <w:bCs w:val="0"/>
          <w:sz w:val="22"/>
          <w:szCs w:val="22"/>
        </w:rPr>
      </w:pPr>
      <w:r>
        <w:t>Spatial Coherence Models</w:t>
      </w:r>
      <w:r>
        <w:tab/>
      </w:r>
      <w:r>
        <w:fldChar w:fldCharType="begin"/>
      </w:r>
      <w:r>
        <w:instrText xml:space="preserve"> PAGEREF _Toc336257160 \h </w:instrText>
      </w:r>
      <w:r>
        <w:fldChar w:fldCharType="separate"/>
      </w:r>
      <w:r>
        <w:t>39</w:t>
      </w:r>
      <w:r>
        <w:fldChar w:fldCharType="end"/>
      </w:r>
    </w:p>
    <w:p w:rsidR="00263541" w:rsidRDefault="00263541">
      <w:pPr>
        <w:pStyle w:val="TOC2"/>
        <w:rPr>
          <w:rFonts w:asciiTheme="minorHAnsi" w:eastAsiaTheme="minorEastAsia" w:hAnsiTheme="minorHAnsi" w:cstheme="minorBidi"/>
          <w:noProof/>
          <w:sz w:val="22"/>
        </w:rPr>
      </w:pPr>
      <w:r>
        <w:rPr>
          <w:noProof/>
        </w:rPr>
        <w:t>Coherence for IEC Spectral Models</w:t>
      </w:r>
      <w:r>
        <w:rPr>
          <w:noProof/>
        </w:rPr>
        <w:tab/>
      </w:r>
      <w:r>
        <w:rPr>
          <w:noProof/>
        </w:rPr>
        <w:fldChar w:fldCharType="begin"/>
      </w:r>
      <w:r>
        <w:rPr>
          <w:noProof/>
        </w:rPr>
        <w:instrText xml:space="preserve"> PAGEREF _Toc336257161 \h </w:instrText>
      </w:r>
      <w:r>
        <w:rPr>
          <w:noProof/>
        </w:rPr>
      </w:r>
      <w:r>
        <w:rPr>
          <w:noProof/>
        </w:rPr>
        <w:fldChar w:fldCharType="separate"/>
      </w:r>
      <w:r>
        <w:rPr>
          <w:noProof/>
        </w:rPr>
        <w:t>40</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Coherence for Non-IEC Spectral Models</w:t>
      </w:r>
      <w:r>
        <w:rPr>
          <w:noProof/>
        </w:rPr>
        <w:tab/>
      </w:r>
      <w:r>
        <w:rPr>
          <w:noProof/>
        </w:rPr>
        <w:fldChar w:fldCharType="begin"/>
      </w:r>
      <w:r>
        <w:rPr>
          <w:noProof/>
        </w:rPr>
        <w:instrText xml:space="preserve"> PAGEREF _Toc336257162 \h </w:instrText>
      </w:r>
      <w:r>
        <w:rPr>
          <w:noProof/>
        </w:rPr>
      </w:r>
      <w:r>
        <w:rPr>
          <w:noProof/>
        </w:rPr>
        <w:fldChar w:fldCharType="separate"/>
      </w:r>
      <w:r>
        <w:rPr>
          <w:noProof/>
        </w:rPr>
        <w:t>40</w:t>
      </w:r>
      <w:r>
        <w:rPr>
          <w:noProof/>
        </w:rPr>
        <w:fldChar w:fldCharType="end"/>
      </w:r>
    </w:p>
    <w:p w:rsidR="00263541" w:rsidRDefault="00263541">
      <w:pPr>
        <w:pStyle w:val="TOC1"/>
        <w:rPr>
          <w:rFonts w:asciiTheme="minorHAnsi" w:eastAsiaTheme="minorEastAsia" w:hAnsiTheme="minorHAnsi" w:cstheme="minorBidi"/>
          <w:bCs w:val="0"/>
          <w:sz w:val="22"/>
          <w:szCs w:val="22"/>
        </w:rPr>
      </w:pPr>
      <w:r>
        <w:t>Wind (Velocity) Profiles</w:t>
      </w:r>
      <w:r>
        <w:tab/>
      </w:r>
      <w:r>
        <w:fldChar w:fldCharType="begin"/>
      </w:r>
      <w:r>
        <w:instrText xml:space="preserve"> PAGEREF _Toc336257163 \h </w:instrText>
      </w:r>
      <w:r>
        <w:fldChar w:fldCharType="separate"/>
      </w:r>
      <w:r>
        <w:t>41</w:t>
      </w:r>
      <w:r>
        <w:fldChar w:fldCharType="end"/>
      </w:r>
    </w:p>
    <w:p w:rsidR="00263541" w:rsidRDefault="00263541">
      <w:pPr>
        <w:pStyle w:val="TOC2"/>
        <w:rPr>
          <w:rFonts w:asciiTheme="minorHAnsi" w:eastAsiaTheme="minorEastAsia" w:hAnsiTheme="minorHAnsi" w:cstheme="minorBidi"/>
          <w:noProof/>
          <w:sz w:val="22"/>
        </w:rPr>
      </w:pPr>
      <w:r>
        <w:rPr>
          <w:noProof/>
        </w:rPr>
        <w:t>Power-Law Wind Profile</w:t>
      </w:r>
      <w:r>
        <w:rPr>
          <w:noProof/>
        </w:rPr>
        <w:tab/>
      </w:r>
      <w:r>
        <w:rPr>
          <w:noProof/>
        </w:rPr>
        <w:fldChar w:fldCharType="begin"/>
      </w:r>
      <w:r>
        <w:rPr>
          <w:noProof/>
        </w:rPr>
        <w:instrText xml:space="preserve"> PAGEREF _Toc336257164 \h </w:instrText>
      </w:r>
      <w:r>
        <w:rPr>
          <w:noProof/>
        </w:rPr>
      </w:r>
      <w:r>
        <w:rPr>
          <w:noProof/>
        </w:rPr>
        <w:fldChar w:fldCharType="separate"/>
      </w:r>
      <w:r>
        <w:rPr>
          <w:noProof/>
        </w:rPr>
        <w:t>41</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Wind Profile</w:t>
      </w:r>
      <w:r>
        <w:rPr>
          <w:noProof/>
        </w:rPr>
        <w:tab/>
      </w:r>
      <w:r>
        <w:rPr>
          <w:noProof/>
        </w:rPr>
        <w:fldChar w:fldCharType="begin"/>
      </w:r>
      <w:r>
        <w:rPr>
          <w:noProof/>
        </w:rPr>
        <w:instrText xml:space="preserve"> PAGEREF _Toc336257165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Water Profile</w:t>
      </w:r>
      <w:r>
        <w:rPr>
          <w:noProof/>
        </w:rPr>
        <w:tab/>
      </w:r>
      <w:r>
        <w:rPr>
          <w:noProof/>
        </w:rPr>
        <w:fldChar w:fldCharType="begin"/>
      </w:r>
      <w:r>
        <w:rPr>
          <w:noProof/>
        </w:rPr>
        <w:instrText xml:space="preserve"> PAGEREF _Toc336257166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 Wind Profile</w:t>
      </w:r>
      <w:r>
        <w:rPr>
          <w:noProof/>
        </w:rPr>
        <w:tab/>
      </w:r>
      <w:r>
        <w:rPr>
          <w:noProof/>
        </w:rPr>
        <w:fldChar w:fldCharType="begin"/>
      </w:r>
      <w:r>
        <w:rPr>
          <w:noProof/>
        </w:rPr>
        <w:instrText xml:space="preserve"> PAGEREF _Toc336257167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Low-Level Jet Wind Profile</w:t>
      </w:r>
      <w:r>
        <w:rPr>
          <w:noProof/>
        </w:rPr>
        <w:tab/>
      </w:r>
      <w:r>
        <w:rPr>
          <w:noProof/>
        </w:rPr>
        <w:fldChar w:fldCharType="begin"/>
      </w:r>
      <w:r>
        <w:rPr>
          <w:noProof/>
        </w:rPr>
        <w:instrText xml:space="preserve"> PAGEREF _Toc336257168 \h </w:instrText>
      </w:r>
      <w:r>
        <w:rPr>
          <w:noProof/>
        </w:rPr>
      </w:r>
      <w:r>
        <w:rPr>
          <w:noProof/>
        </w:rPr>
        <w:fldChar w:fldCharType="separate"/>
      </w:r>
      <w:r>
        <w:rPr>
          <w:noProof/>
        </w:rPr>
        <w:t>42</w:t>
      </w:r>
      <w:r>
        <w:rPr>
          <w:noProof/>
        </w:rPr>
        <w:fldChar w:fldCharType="end"/>
      </w:r>
    </w:p>
    <w:p w:rsidR="00263541" w:rsidRDefault="00263541">
      <w:pPr>
        <w:pStyle w:val="TOC1"/>
        <w:rPr>
          <w:rFonts w:asciiTheme="minorHAnsi" w:eastAsiaTheme="minorEastAsia" w:hAnsiTheme="minorHAnsi" w:cstheme="minorBidi"/>
          <w:bCs w:val="0"/>
          <w:sz w:val="22"/>
          <w:szCs w:val="22"/>
        </w:rPr>
      </w:pPr>
      <w:r>
        <w:t>Coherent Structures</w:t>
      </w:r>
      <w:r>
        <w:tab/>
      </w:r>
      <w:r>
        <w:fldChar w:fldCharType="begin"/>
      </w:r>
      <w:r>
        <w:instrText xml:space="preserve"> PAGEREF _Toc336257169 \h </w:instrText>
      </w:r>
      <w:r>
        <w:fldChar w:fldCharType="separate"/>
      </w:r>
      <w:r>
        <w:t>43</w:t>
      </w:r>
      <w:r>
        <w:fldChar w:fldCharType="end"/>
      </w:r>
    </w:p>
    <w:p w:rsidR="00263541" w:rsidRDefault="00263541">
      <w:pPr>
        <w:pStyle w:val="TOC2"/>
        <w:rPr>
          <w:rFonts w:asciiTheme="minorHAnsi" w:eastAsiaTheme="minorEastAsia" w:hAnsiTheme="minorHAnsi" w:cstheme="minorBidi"/>
          <w:noProof/>
          <w:sz w:val="22"/>
        </w:rPr>
      </w:pPr>
      <w:r>
        <w:rPr>
          <w:noProof/>
        </w:rPr>
        <w:t>Adding and Scaling the Coherent Structures</w:t>
      </w:r>
      <w:r>
        <w:rPr>
          <w:noProof/>
        </w:rPr>
        <w:tab/>
      </w:r>
      <w:r>
        <w:rPr>
          <w:noProof/>
        </w:rPr>
        <w:fldChar w:fldCharType="begin"/>
      </w:r>
      <w:r>
        <w:rPr>
          <w:noProof/>
        </w:rPr>
        <w:instrText xml:space="preserve"> PAGEREF _Toc336257170 \h </w:instrText>
      </w:r>
      <w:r>
        <w:rPr>
          <w:noProof/>
        </w:rPr>
      </w:r>
      <w:r>
        <w:rPr>
          <w:noProof/>
        </w:rPr>
        <w:fldChar w:fldCharType="separate"/>
      </w:r>
      <w:r>
        <w:rPr>
          <w:noProof/>
        </w:rPr>
        <w:t>44</w:t>
      </w:r>
      <w:r>
        <w:rPr>
          <w:noProof/>
        </w:rPr>
        <w:fldChar w:fldCharType="end"/>
      </w:r>
    </w:p>
    <w:p w:rsidR="00263541" w:rsidRDefault="00263541">
      <w:pPr>
        <w:pStyle w:val="TOC2"/>
        <w:rPr>
          <w:rFonts w:asciiTheme="minorHAnsi" w:eastAsiaTheme="minorEastAsia" w:hAnsiTheme="minorHAnsi" w:cstheme="minorBidi"/>
          <w:noProof/>
          <w:sz w:val="22"/>
        </w:rPr>
      </w:pPr>
      <w:r>
        <w:rPr>
          <w:noProof/>
        </w:rPr>
        <w:t>Using Coherent Turbulence Time-Step Files with AeroDyn</w:t>
      </w:r>
      <w:r>
        <w:rPr>
          <w:noProof/>
        </w:rPr>
        <w:tab/>
      </w:r>
      <w:r>
        <w:rPr>
          <w:noProof/>
        </w:rPr>
        <w:fldChar w:fldCharType="begin"/>
      </w:r>
      <w:r>
        <w:rPr>
          <w:noProof/>
        </w:rPr>
        <w:instrText xml:space="preserve"> PAGEREF _Toc336257171 \h </w:instrText>
      </w:r>
      <w:r>
        <w:rPr>
          <w:noProof/>
        </w:rPr>
      </w:r>
      <w:r>
        <w:rPr>
          <w:noProof/>
        </w:rPr>
        <w:fldChar w:fldCharType="separate"/>
      </w:r>
      <w:r>
        <w:rPr>
          <w:noProof/>
        </w:rPr>
        <w:t>45</w:t>
      </w:r>
      <w:r>
        <w:rPr>
          <w:noProof/>
        </w:rPr>
        <w:fldChar w:fldCharType="end"/>
      </w:r>
    </w:p>
    <w:p w:rsidR="00263541" w:rsidRDefault="00263541">
      <w:pPr>
        <w:pStyle w:val="TOC2"/>
        <w:rPr>
          <w:rFonts w:asciiTheme="minorHAnsi" w:eastAsiaTheme="minorEastAsia" w:hAnsiTheme="minorHAnsi" w:cstheme="minorBidi"/>
          <w:noProof/>
          <w:sz w:val="22"/>
        </w:rPr>
      </w:pPr>
      <w:r>
        <w:rPr>
          <w:noProof/>
        </w:rPr>
        <w:t>Suggestions for Generating Coherent Turbulent Structures</w:t>
      </w:r>
      <w:r>
        <w:rPr>
          <w:noProof/>
        </w:rPr>
        <w:tab/>
      </w:r>
      <w:r>
        <w:rPr>
          <w:noProof/>
        </w:rPr>
        <w:fldChar w:fldCharType="begin"/>
      </w:r>
      <w:r>
        <w:rPr>
          <w:noProof/>
        </w:rPr>
        <w:instrText xml:space="preserve"> PAGEREF _Toc336257172 \h </w:instrText>
      </w:r>
      <w:r>
        <w:rPr>
          <w:noProof/>
        </w:rPr>
      </w:r>
      <w:r>
        <w:rPr>
          <w:noProof/>
        </w:rPr>
        <w:fldChar w:fldCharType="separate"/>
      </w:r>
      <w:r>
        <w:rPr>
          <w:noProof/>
        </w:rPr>
        <w:t>47</w:t>
      </w:r>
      <w:r>
        <w:rPr>
          <w:noProof/>
        </w:rPr>
        <w:fldChar w:fldCharType="end"/>
      </w:r>
    </w:p>
    <w:p w:rsidR="00263541" w:rsidRDefault="00263541">
      <w:pPr>
        <w:pStyle w:val="TOC1"/>
        <w:rPr>
          <w:rFonts w:asciiTheme="minorHAnsi" w:eastAsiaTheme="minorEastAsia" w:hAnsiTheme="minorHAnsi" w:cstheme="minorBidi"/>
          <w:bCs w:val="0"/>
          <w:sz w:val="22"/>
          <w:szCs w:val="22"/>
        </w:rPr>
      </w:pPr>
      <w:r>
        <w:t>Warnings</w:t>
      </w:r>
      <w:r>
        <w:tab/>
      </w:r>
      <w:r>
        <w:fldChar w:fldCharType="begin"/>
      </w:r>
      <w:r>
        <w:instrText xml:space="preserve"> PAGEREF _Toc336257173 \h </w:instrText>
      </w:r>
      <w:r>
        <w:fldChar w:fldCharType="separate"/>
      </w:r>
      <w:r>
        <w:t>47</w:t>
      </w:r>
      <w:r>
        <w:fldChar w:fldCharType="end"/>
      </w:r>
    </w:p>
    <w:p w:rsidR="00263541" w:rsidRDefault="00263541">
      <w:pPr>
        <w:pStyle w:val="TOC1"/>
        <w:rPr>
          <w:rFonts w:asciiTheme="minorHAnsi" w:eastAsiaTheme="minorEastAsia" w:hAnsiTheme="minorHAnsi" w:cstheme="minorBidi"/>
          <w:bCs w:val="0"/>
          <w:sz w:val="22"/>
          <w:szCs w:val="22"/>
        </w:rPr>
      </w:pPr>
      <w:r>
        <w:t>Limitations</w:t>
      </w:r>
      <w:r>
        <w:tab/>
      </w:r>
      <w:r>
        <w:fldChar w:fldCharType="begin"/>
      </w:r>
      <w:r>
        <w:instrText xml:space="preserve"> PAGEREF _Toc336257174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Possible Future Enhancements</w:t>
      </w:r>
      <w:r>
        <w:tab/>
      </w:r>
      <w:r>
        <w:fldChar w:fldCharType="begin"/>
      </w:r>
      <w:r>
        <w:instrText xml:space="preserve"> PAGEREF _Toc336257175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Caveats</w:t>
      </w:r>
      <w:r>
        <w:tab/>
      </w:r>
      <w:r>
        <w:fldChar w:fldCharType="begin"/>
      </w:r>
      <w:r>
        <w:instrText xml:space="preserve"> PAGEREF _Toc336257176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Disclaimer</w:t>
      </w:r>
      <w:r>
        <w:tab/>
      </w:r>
      <w:r>
        <w:fldChar w:fldCharType="begin"/>
      </w:r>
      <w:r>
        <w:instrText xml:space="preserve"> PAGEREF _Toc336257177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Feedback</w:t>
      </w:r>
      <w:r>
        <w:tab/>
      </w:r>
      <w:r>
        <w:fldChar w:fldCharType="begin"/>
      </w:r>
      <w:r>
        <w:instrText xml:space="preserve"> PAGEREF _Toc336257178 \h </w:instrText>
      </w:r>
      <w:r>
        <w:fldChar w:fldCharType="separate"/>
      </w:r>
      <w:r>
        <w:t>49</w:t>
      </w:r>
      <w:r>
        <w:fldChar w:fldCharType="end"/>
      </w:r>
    </w:p>
    <w:p w:rsidR="00263541" w:rsidRDefault="00263541">
      <w:pPr>
        <w:pStyle w:val="TOC1"/>
        <w:rPr>
          <w:rFonts w:asciiTheme="minorHAnsi" w:eastAsiaTheme="minorEastAsia" w:hAnsiTheme="minorHAnsi" w:cstheme="minorBidi"/>
          <w:bCs w:val="0"/>
          <w:sz w:val="22"/>
          <w:szCs w:val="22"/>
        </w:rPr>
      </w:pPr>
      <w:r>
        <w:t>References</w:t>
      </w:r>
      <w:r>
        <w:tab/>
      </w:r>
      <w:r>
        <w:fldChar w:fldCharType="begin"/>
      </w:r>
      <w:r>
        <w:instrText xml:space="preserve"> PAGEREF _Toc336257179 \h </w:instrText>
      </w:r>
      <w:r>
        <w:fldChar w:fldCharType="separate"/>
      </w:r>
      <w:r>
        <w:t>50</w:t>
      </w:r>
      <w:r>
        <w:fldChar w:fldCharType="end"/>
      </w:r>
    </w:p>
    <w:p w:rsidR="00263541" w:rsidRDefault="00263541">
      <w:pPr>
        <w:pStyle w:val="TOC1"/>
        <w:rPr>
          <w:rFonts w:asciiTheme="minorHAnsi" w:eastAsiaTheme="minorEastAsia" w:hAnsiTheme="minorHAnsi" w:cstheme="minorBidi"/>
          <w:bCs w:val="0"/>
          <w:sz w:val="22"/>
          <w:szCs w:val="22"/>
        </w:rPr>
      </w:pPr>
      <w:r>
        <w:t>Appendix A: Sample TurbSim Input File</w:t>
      </w:r>
      <w:r>
        <w:tab/>
      </w:r>
      <w:r>
        <w:fldChar w:fldCharType="begin"/>
      </w:r>
      <w:r>
        <w:instrText xml:space="preserve"> PAGEREF _Toc336257180 \h </w:instrText>
      </w:r>
      <w:r>
        <w:fldChar w:fldCharType="separate"/>
      </w:r>
      <w:r>
        <w:t>53</w:t>
      </w:r>
      <w:r>
        <w:fldChar w:fldCharType="end"/>
      </w:r>
    </w:p>
    <w:p w:rsidR="00263541" w:rsidRDefault="00263541">
      <w:pPr>
        <w:pStyle w:val="TOC1"/>
        <w:rPr>
          <w:rFonts w:asciiTheme="minorHAnsi" w:eastAsiaTheme="minorEastAsia" w:hAnsiTheme="minorHAnsi" w:cstheme="minorBidi"/>
          <w:bCs w:val="0"/>
          <w:sz w:val="22"/>
          <w:szCs w:val="22"/>
        </w:rPr>
      </w:pPr>
      <w:r>
        <w:t>Appendix B: TurbSim Quick-Start Guidelines for IEC Turbulence</w:t>
      </w:r>
      <w:r>
        <w:tab/>
      </w:r>
      <w:r>
        <w:fldChar w:fldCharType="begin"/>
      </w:r>
      <w:r>
        <w:instrText xml:space="preserve"> PAGEREF _Toc336257181 \h </w:instrText>
      </w:r>
      <w:r>
        <w:fldChar w:fldCharType="separate"/>
      </w:r>
      <w:r>
        <w:t>54</w:t>
      </w:r>
      <w:r>
        <w:fldChar w:fldCharType="end"/>
      </w:r>
    </w:p>
    <w:p w:rsidR="00263541" w:rsidRDefault="00263541">
      <w:pPr>
        <w:pStyle w:val="TOC1"/>
        <w:rPr>
          <w:rFonts w:asciiTheme="minorHAnsi" w:eastAsiaTheme="minorEastAsia" w:hAnsiTheme="minorHAnsi" w:cstheme="minorBidi"/>
          <w:bCs w:val="0"/>
          <w:sz w:val="22"/>
          <w:szCs w:val="22"/>
        </w:rPr>
      </w:pPr>
      <w:r>
        <w:t>Appendix C: Flow Charts</w:t>
      </w:r>
      <w:r>
        <w:tab/>
      </w:r>
      <w:r>
        <w:fldChar w:fldCharType="begin"/>
      </w:r>
      <w:r>
        <w:instrText xml:space="preserve"> PAGEREF _Toc336257182 \h </w:instrText>
      </w:r>
      <w:r>
        <w:fldChar w:fldCharType="separate"/>
      </w:r>
      <w:r>
        <w:t>56</w:t>
      </w:r>
      <w:r>
        <w:fldChar w:fldCharType="end"/>
      </w:r>
    </w:p>
    <w:p w:rsidR="00263541" w:rsidRDefault="00263541">
      <w:pPr>
        <w:pStyle w:val="TOC1"/>
        <w:rPr>
          <w:rFonts w:asciiTheme="minorHAnsi" w:eastAsiaTheme="minorEastAsia" w:hAnsiTheme="minorHAnsi" w:cstheme="minorBidi"/>
          <w:bCs w:val="0"/>
          <w:sz w:val="22"/>
          <w:szCs w:val="22"/>
        </w:rPr>
      </w:pPr>
      <w:r>
        <w:t>Appendix D: Full-Field TurbSim Binary File Format</w:t>
      </w:r>
      <w:r>
        <w:tab/>
      </w:r>
      <w:r>
        <w:fldChar w:fldCharType="begin"/>
      </w:r>
      <w:r>
        <w:instrText xml:space="preserve"> PAGEREF _Toc336257183 \h </w:instrText>
      </w:r>
      <w:r>
        <w:fldChar w:fldCharType="separate"/>
      </w:r>
      <w:r>
        <w:t>64</w:t>
      </w:r>
      <w:r>
        <w:fldChar w:fldCharType="end"/>
      </w:r>
    </w:p>
    <w:p w:rsidR="00263541" w:rsidRDefault="00263541">
      <w:pPr>
        <w:pStyle w:val="TOC1"/>
        <w:rPr>
          <w:rFonts w:asciiTheme="minorHAnsi" w:eastAsiaTheme="minorEastAsia" w:hAnsiTheme="minorHAnsi" w:cstheme="minorBidi"/>
          <w:bCs w:val="0"/>
          <w:sz w:val="22"/>
          <w:szCs w:val="22"/>
        </w:rPr>
      </w:pPr>
      <w:r>
        <w:t>Appendix E: Full-Field Bladed-Style Binary File Format</w:t>
      </w:r>
      <w:r>
        <w:tab/>
      </w:r>
      <w:r>
        <w:fldChar w:fldCharType="begin"/>
      </w:r>
      <w:r>
        <w:instrText xml:space="preserve"> PAGEREF _Toc336257184 \h </w:instrText>
      </w:r>
      <w:r>
        <w:fldChar w:fldCharType="separate"/>
      </w:r>
      <w:r>
        <w:t>66</w:t>
      </w:r>
      <w:r>
        <w:fldChar w:fldCharType="end"/>
      </w:r>
    </w:p>
    <w:p w:rsidR="00263541" w:rsidRDefault="00263541">
      <w:pPr>
        <w:pStyle w:val="TOC1"/>
        <w:rPr>
          <w:rFonts w:asciiTheme="minorHAnsi" w:eastAsiaTheme="minorEastAsia" w:hAnsiTheme="minorHAnsi" w:cstheme="minorBidi"/>
          <w:bCs w:val="0"/>
          <w:sz w:val="22"/>
          <w:szCs w:val="22"/>
        </w:rPr>
      </w:pPr>
      <w:r>
        <w:t>Appendix F: Tower Data Binary File Format</w:t>
      </w:r>
      <w:r>
        <w:tab/>
      </w:r>
      <w:r>
        <w:fldChar w:fldCharType="begin"/>
      </w:r>
      <w:r>
        <w:instrText xml:space="preserve"> PAGEREF _Toc336257185 \h </w:instrText>
      </w:r>
      <w:r>
        <w:fldChar w:fldCharType="separate"/>
      </w:r>
      <w:r>
        <w:t>68</w:t>
      </w:r>
      <w:r>
        <w:fldChar w:fldCharType="end"/>
      </w:r>
    </w:p>
    <w:p w:rsidR="00263541" w:rsidRDefault="00263541">
      <w:pPr>
        <w:pStyle w:val="TOC1"/>
        <w:rPr>
          <w:rFonts w:asciiTheme="minorHAnsi" w:eastAsiaTheme="minorEastAsia" w:hAnsiTheme="minorHAnsi" w:cstheme="minorBidi"/>
          <w:bCs w:val="0"/>
          <w:sz w:val="22"/>
          <w:szCs w:val="22"/>
        </w:rPr>
      </w:pPr>
      <w:r>
        <w:t>Appendix G: Velocity Spectra Comparison Plots</w:t>
      </w:r>
      <w:r>
        <w:tab/>
      </w:r>
      <w:r>
        <w:fldChar w:fldCharType="begin"/>
      </w:r>
      <w:r>
        <w:instrText xml:space="preserve"> PAGEREF _Toc336257186 \h </w:instrText>
      </w:r>
      <w:r>
        <w:fldChar w:fldCharType="separate"/>
      </w:r>
      <w:r>
        <w:t>70</w:t>
      </w:r>
      <w:r>
        <w:fldChar w:fldCharType="end"/>
      </w:r>
    </w:p>
    <w:p w:rsidR="00263541" w:rsidRDefault="00263541">
      <w:pPr>
        <w:pStyle w:val="TOC1"/>
        <w:rPr>
          <w:rFonts w:asciiTheme="minorHAnsi" w:eastAsiaTheme="minorEastAsia" w:hAnsiTheme="minorHAnsi" w:cstheme="minorBidi"/>
          <w:bCs w:val="0"/>
          <w:sz w:val="22"/>
          <w:szCs w:val="22"/>
        </w:rPr>
      </w:pPr>
      <w:r>
        <w:t>Appendix H: Sample AeroDyn Coherent Turbulence Parameter Input File</w:t>
      </w:r>
      <w:r>
        <w:tab/>
      </w:r>
      <w:r>
        <w:fldChar w:fldCharType="begin"/>
      </w:r>
      <w:r>
        <w:instrText xml:space="preserve"> PAGEREF _Toc336257187 \h </w:instrText>
      </w:r>
      <w:r>
        <w:fldChar w:fldCharType="separate"/>
      </w:r>
      <w:r>
        <w:t>76</w:t>
      </w:r>
      <w:r>
        <w:fldChar w:fldCharType="end"/>
      </w:r>
    </w:p>
    <w:p w:rsidR="00282F7C" w:rsidRDefault="00013EBF" w:rsidP="00DE077C">
      <w:pPr>
        <w:pStyle w:val="TOC10"/>
      </w:pPr>
      <w:r>
        <w:fldChar w:fldCharType="end"/>
      </w:r>
    </w:p>
    <w:p w:rsidR="00EB0FD7" w:rsidRDefault="00EB0FD7" w:rsidP="00DE077C">
      <w:pPr>
        <w:pStyle w:val="TOC10"/>
        <w:sectPr w:rsidR="00EB0FD7" w:rsidSect="00C478FF">
          <w:pgSz w:w="12240" w:h="15840"/>
          <w:pgMar w:top="1440" w:right="1440" w:bottom="1440" w:left="1440" w:header="720" w:footer="720" w:gutter="0"/>
          <w:pgNumType w:fmt="lowerRoman"/>
          <w:cols w:space="432"/>
        </w:sectPr>
      </w:pPr>
      <w:bookmarkStart w:id="6" w:name="_Toc111947831"/>
    </w:p>
    <w:p w:rsidR="000F433F" w:rsidRDefault="00EB488C" w:rsidP="00EB488C">
      <w:pPr>
        <w:pStyle w:val="Head1"/>
        <w:rPr>
          <w:noProof/>
        </w:rPr>
      </w:pPr>
      <w:bookmarkStart w:id="7" w:name="_Toc336257125"/>
      <w:bookmarkEnd w:id="6"/>
      <w:r>
        <w:rPr>
          <w:noProof/>
        </w:rPr>
        <w:lastRenderedPageBreak/>
        <w:t>List of Figures</w:t>
      </w:r>
      <w:bookmarkEnd w:id="7"/>
    </w:p>
    <w:p w:rsidR="00263541" w:rsidRDefault="00013EBF">
      <w:pPr>
        <w:pStyle w:val="TOC1"/>
        <w:rPr>
          <w:rFonts w:asciiTheme="minorHAnsi" w:eastAsiaTheme="minorEastAsia" w:hAnsiTheme="minorHAnsi" w:cstheme="minorBidi"/>
          <w:bCs w:val="0"/>
          <w:sz w:val="22"/>
          <w:szCs w:val="22"/>
        </w:rPr>
      </w:pPr>
      <w:r>
        <w:fldChar w:fldCharType="begin"/>
      </w:r>
      <w:r w:rsidR="00437E73">
        <w:instrText xml:space="preserve"> TOC \h \z \t "NREL Figure Caption,1" </w:instrText>
      </w:r>
      <w:r>
        <w:fldChar w:fldCharType="separate"/>
      </w:r>
      <w:hyperlink r:id="rId22" w:anchor="_Toc336257188" w:history="1">
        <w:r w:rsidR="00263541" w:rsidRPr="00D97AB8">
          <w:rPr>
            <w:rStyle w:val="Hyperlink"/>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263541">
          <w:rPr>
            <w:webHidden/>
          </w:rPr>
          <w:tab/>
        </w:r>
        <w:r w:rsidR="00263541">
          <w:rPr>
            <w:webHidden/>
          </w:rPr>
          <w:fldChar w:fldCharType="begin"/>
        </w:r>
        <w:r w:rsidR="00263541">
          <w:rPr>
            <w:webHidden/>
          </w:rPr>
          <w:instrText xml:space="preserve"> PAGEREF _Toc336257188 \h </w:instrText>
        </w:r>
        <w:r w:rsidR="00263541">
          <w:rPr>
            <w:webHidden/>
          </w:rPr>
        </w:r>
        <w:r w:rsidR="00263541">
          <w:rPr>
            <w:webHidden/>
          </w:rPr>
          <w:fldChar w:fldCharType="separate"/>
        </w:r>
        <w:r w:rsidR="00263541">
          <w:rPr>
            <w:webHidden/>
          </w:rPr>
          <w:t>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23" w:anchor="_Toc336257189" w:history="1">
        <w:r w:rsidR="00263541" w:rsidRPr="00D97AB8">
          <w:rPr>
            <w:rStyle w:val="Hyperlink"/>
          </w:rPr>
          <w:t>Figure 2. Example TurbSim command line output</w:t>
        </w:r>
        <w:r w:rsidR="00263541">
          <w:rPr>
            <w:webHidden/>
          </w:rPr>
          <w:tab/>
        </w:r>
        <w:r w:rsidR="00263541">
          <w:rPr>
            <w:webHidden/>
          </w:rPr>
          <w:fldChar w:fldCharType="begin"/>
        </w:r>
        <w:r w:rsidR="00263541">
          <w:rPr>
            <w:webHidden/>
          </w:rPr>
          <w:instrText xml:space="preserve"> PAGEREF _Toc336257189 \h </w:instrText>
        </w:r>
        <w:r w:rsidR="00263541">
          <w:rPr>
            <w:webHidden/>
          </w:rPr>
        </w:r>
        <w:r w:rsidR="00263541">
          <w:rPr>
            <w:webHidden/>
          </w:rPr>
          <w:fldChar w:fldCharType="separate"/>
        </w:r>
        <w:r w:rsidR="00263541">
          <w:rPr>
            <w:webHidden/>
          </w:rPr>
          <w:t>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24" w:anchor="_Toc336257190" w:history="1">
        <w:r w:rsidR="00263541" w:rsidRPr="00D97AB8">
          <w:rPr>
            <w:rStyle w:val="Hyperlink"/>
          </w:rPr>
          <w:t>Figure 3. Coordinates of a TurbSim wind field with 15° horizontal and 8° vertical mean flow angles</w:t>
        </w:r>
        <w:r w:rsidR="00263541">
          <w:rPr>
            <w:webHidden/>
          </w:rPr>
          <w:tab/>
        </w:r>
        <w:r w:rsidR="00263541">
          <w:rPr>
            <w:webHidden/>
          </w:rPr>
          <w:fldChar w:fldCharType="begin"/>
        </w:r>
        <w:r w:rsidR="00263541">
          <w:rPr>
            <w:webHidden/>
          </w:rPr>
          <w:instrText xml:space="preserve"> PAGEREF _Toc336257190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25" w:anchor="_Toc336257191" w:history="1">
        <w:r w:rsidR="00263541" w:rsidRPr="00D97AB8">
          <w:rPr>
            <w:rStyle w:val="Hyperlink"/>
          </w:rPr>
          <w:t>Figure 4. Example of tower points below a rectangular grid</w:t>
        </w:r>
        <w:r w:rsidR="00263541">
          <w:rPr>
            <w:webHidden/>
          </w:rPr>
          <w:tab/>
        </w:r>
        <w:r w:rsidR="00263541">
          <w:rPr>
            <w:webHidden/>
          </w:rPr>
          <w:fldChar w:fldCharType="begin"/>
        </w:r>
        <w:r w:rsidR="00263541">
          <w:rPr>
            <w:webHidden/>
          </w:rPr>
          <w:instrText xml:space="preserve"> PAGEREF _Toc336257191 \h </w:instrText>
        </w:r>
        <w:r w:rsidR="00263541">
          <w:rPr>
            <w:webHidden/>
          </w:rPr>
        </w:r>
        <w:r w:rsidR="00263541">
          <w:rPr>
            <w:webHidden/>
          </w:rPr>
          <w:fldChar w:fldCharType="separate"/>
        </w:r>
        <w:r w:rsidR="00263541">
          <w:rPr>
            <w:webHidden/>
          </w:rPr>
          <w:t>7</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192" w:history="1">
        <w:r w:rsidR="00263541" w:rsidRPr="00D97AB8">
          <w:rPr>
            <w:rStyle w:val="Hyperlink"/>
          </w:rPr>
          <w:t>Figure 5. Example grid and rotor placements: the circles pictured here are the rotor diameters assumed by TurbSim; the actual rotor diameter(s) will be smaller than pictured</w:t>
        </w:r>
        <w:r w:rsidR="00263541">
          <w:rPr>
            <w:webHidden/>
          </w:rPr>
          <w:tab/>
        </w:r>
        <w:r w:rsidR="00263541">
          <w:rPr>
            <w:webHidden/>
          </w:rPr>
          <w:fldChar w:fldCharType="begin"/>
        </w:r>
        <w:r w:rsidR="00263541">
          <w:rPr>
            <w:webHidden/>
          </w:rPr>
          <w:instrText xml:space="preserve"> PAGEREF _Toc336257192 \h </w:instrText>
        </w:r>
        <w:r w:rsidR="00263541">
          <w:rPr>
            <w:webHidden/>
          </w:rPr>
        </w:r>
        <w:r w:rsidR="00263541">
          <w:rPr>
            <w:webHidden/>
          </w:rPr>
          <w:fldChar w:fldCharType="separate"/>
        </w:r>
        <w:r w:rsidR="00263541">
          <w:rPr>
            <w:webHidden/>
          </w:rPr>
          <w:t>10</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193" w:history="1">
        <w:r w:rsidR="00263541" w:rsidRPr="00D97AB8">
          <w:rPr>
            <w:rStyle w:val="Hyperlink"/>
          </w:rPr>
          <w:t xml:space="preserve">Figure 6. Example of TurbSim grids as implemented in AeroDyn: (a) The inertial frame coordinate systems and planes “marching” along positive </w:t>
        </w:r>
        <w:r w:rsidR="00263541" w:rsidRPr="00D97AB8">
          <w:rPr>
            <w:rStyle w:val="Hyperlink"/>
            <w:i/>
          </w:rPr>
          <w:t>X</w:t>
        </w:r>
        <w:r w:rsidR="00263541" w:rsidRPr="00D97AB8">
          <w:rPr>
            <w:rStyle w:val="Hyperlink"/>
          </w:rPr>
          <w:t xml:space="preserve">, regardless of flow angles, (b) wind field with both flow angles 0°, (c) the same wind field with </w:t>
        </w:r>
        <w:r w:rsidR="00263541" w:rsidRPr="00D97AB8">
          <w:rPr>
            <w:rStyle w:val="Hyperlink"/>
            <w:i/>
          </w:rPr>
          <w:t>VFlowAng = </w:t>
        </w:r>
        <w:r w:rsidR="00263541" w:rsidRPr="00D97AB8">
          <w:rPr>
            <w:rStyle w:val="Hyperlink"/>
          </w:rPr>
          <w:t xml:space="preserve">8° and </w:t>
        </w:r>
        <w:r w:rsidR="00263541" w:rsidRPr="00D97AB8">
          <w:rPr>
            <w:rStyle w:val="Hyperlink"/>
            <w:i/>
          </w:rPr>
          <w:t>HFlowAng</w:t>
        </w:r>
        <w:r w:rsidR="00263541" w:rsidRPr="00D97AB8">
          <w:rPr>
            <w:rStyle w:val="Hyperlink"/>
          </w:rPr>
          <w:t> = 15°</w:t>
        </w:r>
        <w:r w:rsidR="00263541">
          <w:rPr>
            <w:webHidden/>
          </w:rPr>
          <w:tab/>
        </w:r>
        <w:r w:rsidR="00263541">
          <w:rPr>
            <w:webHidden/>
          </w:rPr>
          <w:fldChar w:fldCharType="begin"/>
        </w:r>
        <w:r w:rsidR="00263541">
          <w:rPr>
            <w:webHidden/>
          </w:rPr>
          <w:instrText xml:space="preserve"> PAGEREF _Toc336257193 \h </w:instrText>
        </w:r>
        <w:r w:rsidR="00263541">
          <w:rPr>
            <w:webHidden/>
          </w:rPr>
        </w:r>
        <w:r w:rsidR="00263541">
          <w:rPr>
            <w:webHidden/>
          </w:rPr>
          <w:fldChar w:fldCharType="separate"/>
        </w:r>
        <w:r w:rsidR="00263541">
          <w:rPr>
            <w:webHidden/>
          </w:rPr>
          <w:t>11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26" w:anchor="_Toc336257194" w:history="1">
        <w:r w:rsidR="00263541" w:rsidRPr="00D97AB8">
          <w:rPr>
            <w:rStyle w:val="Hyperlink"/>
          </w:rPr>
          <w:t xml:space="preserve">Figure 7. Longitudinal wind-speed standard deviation and TI for IEC turbulence categories as functions of the mean hub-height wind speed, </w:t>
        </w:r>
        <w:r w:rsidR="00263541" w:rsidRPr="00D97AB8">
          <w:rPr>
            <w:rStyle w:val="Hyperlink"/>
            <w:i/>
          </w:rPr>
          <w:t>V</w:t>
        </w:r>
        <w:r w:rsidR="00263541" w:rsidRPr="00D97AB8">
          <w:rPr>
            <w:rStyle w:val="Hyperlink"/>
            <w:i/>
            <w:vertAlign w:val="subscript"/>
          </w:rPr>
          <w:t>hub</w:t>
        </w:r>
        <w:r w:rsidR="00263541">
          <w:rPr>
            <w:webHidden/>
          </w:rPr>
          <w:tab/>
        </w:r>
        <w:r w:rsidR="00263541">
          <w:rPr>
            <w:webHidden/>
          </w:rPr>
          <w:fldChar w:fldCharType="begin"/>
        </w:r>
        <w:r w:rsidR="00263541">
          <w:rPr>
            <w:webHidden/>
          </w:rPr>
          <w:instrText xml:space="preserve"> PAGEREF _Toc336257194 \h </w:instrText>
        </w:r>
        <w:r w:rsidR="00263541">
          <w:rPr>
            <w:webHidden/>
          </w:rPr>
        </w:r>
        <w:r w:rsidR="00263541">
          <w:rPr>
            <w:webHidden/>
          </w:rPr>
          <w:fldChar w:fldCharType="separate"/>
        </w:r>
        <w:r w:rsidR="00263541">
          <w:rPr>
            <w:webHidden/>
          </w:rPr>
          <w:t>13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195" w:history="1">
        <w:r w:rsidR="00263541" w:rsidRPr="00D97AB8">
          <w:rPr>
            <w:rStyle w:val="Hyperlink"/>
          </w:rPr>
          <w:t>Figure 8. Coherent turbulent kinetic energy (</w:t>
        </w:r>
        <w:r w:rsidR="00263541" w:rsidRPr="00D97AB8">
          <w:rPr>
            <w:rStyle w:val="Hyperlink"/>
            <w:i/>
          </w:rPr>
          <w:t>CTKE</w:t>
        </w:r>
        <w:r w:rsidR="00263541" w:rsidRPr="00D97AB8">
          <w:rPr>
            <w:rStyle w:val="Hyperlink"/>
          </w:rPr>
          <w:t>) of an example simulation using KHTEST: the coherent structure placement in the middle of the time series is shown by the red lines</w:t>
        </w:r>
        <w:r w:rsidR="00263541">
          <w:rPr>
            <w:webHidden/>
          </w:rPr>
          <w:tab/>
        </w:r>
        <w:r w:rsidR="00263541">
          <w:rPr>
            <w:webHidden/>
          </w:rPr>
          <w:fldChar w:fldCharType="begin"/>
        </w:r>
        <w:r w:rsidR="00263541">
          <w:rPr>
            <w:webHidden/>
          </w:rPr>
          <w:instrText xml:space="preserve"> PAGEREF _Toc336257195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196" w:history="1">
        <w:r w:rsidR="00263541" w:rsidRPr="00D97AB8">
          <w:rPr>
            <w:rStyle w:val="Hyperlink"/>
          </w:rPr>
          <w:t xml:space="preserve">Figure 9. Default jet wind speed for </w:t>
        </w:r>
        <w:r w:rsidR="00263541" w:rsidRPr="00D97AB8">
          <w:rPr>
            <w:rStyle w:val="Hyperlink"/>
            <w:i/>
          </w:rPr>
          <w:t xml:space="preserve">URef </w:t>
        </w:r>
        <w:r w:rsidR="00263541" w:rsidRPr="00D97AB8">
          <w:rPr>
            <w:rStyle w:val="Hyperlink"/>
          </w:rPr>
          <w:t xml:space="preserve">calculation: error bars indicate the range of random variate, </w:t>
        </w:r>
        <w:r w:rsidR="00263541" w:rsidRPr="00D97AB8">
          <w:rPr>
            <w:rStyle w:val="Hyperlink"/>
            <w:i/>
          </w:rPr>
          <w:t>N</w:t>
        </w:r>
        <w:r w:rsidR="00263541" w:rsidRPr="00D97AB8">
          <w:rPr>
            <w:rStyle w:val="Hyperlink"/>
          </w:rPr>
          <w:t>; dotted lines mark the tenth and ninetieth percentiles</w:t>
        </w:r>
        <w:r w:rsidR="00263541">
          <w:rPr>
            <w:webHidden/>
          </w:rPr>
          <w:tab/>
        </w:r>
        <w:r w:rsidR="00263541">
          <w:rPr>
            <w:webHidden/>
          </w:rPr>
          <w:fldChar w:fldCharType="begin"/>
        </w:r>
        <w:r w:rsidR="00263541">
          <w:rPr>
            <w:webHidden/>
          </w:rPr>
          <w:instrText xml:space="preserve"> PAGEREF _Toc336257196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197" w:history="1">
        <w:r w:rsidR="00263541" w:rsidRPr="00D97AB8">
          <w:rPr>
            <w:rStyle w:val="Hyperlink"/>
          </w:rPr>
          <w:t xml:space="preserve">Figure 10. Default jet height, </w:t>
        </w:r>
        <w:r w:rsidR="00263541" w:rsidRPr="00D97AB8">
          <w:rPr>
            <w:rStyle w:val="Hyperlink"/>
            <w:i/>
          </w:rPr>
          <w:t>ZJetMax</w:t>
        </w:r>
        <w:r w:rsidR="00263541" w:rsidRPr="00D97AB8">
          <w:rPr>
            <w:rStyle w:val="Hyperlink"/>
          </w:rPr>
          <w:t>, without random variates (the random variation range is approximately ±50 m)</w:t>
        </w:r>
        <w:r w:rsidR="00263541">
          <w:rPr>
            <w:webHidden/>
          </w:rPr>
          <w:tab/>
        </w:r>
        <w:r w:rsidR="00263541">
          <w:rPr>
            <w:webHidden/>
          </w:rPr>
          <w:fldChar w:fldCharType="begin"/>
        </w:r>
        <w:r w:rsidR="00263541">
          <w:rPr>
            <w:webHidden/>
          </w:rPr>
          <w:instrText xml:space="preserve"> PAGEREF _Toc336257197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27" w:anchor="_Toc336257198" w:history="1">
        <w:r w:rsidR="00263541" w:rsidRPr="00D97AB8">
          <w:rPr>
            <w:rStyle w:val="Hyperlink"/>
          </w:rPr>
          <w:t xml:space="preserve">Figure 11. Diabatic friction velocity, </w:t>
        </w:r>
        <w:r w:rsidR="00263541" w:rsidRPr="00AD206A">
          <w:rPr>
            <w:i/>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16.1pt" o:ole="">
              <v:imagedata r:id="rId28" o:title=""/>
            </v:shape>
            <o:OLEObject Type="Embed" ProgID="Equation.DSMT4" ShapeID="_x0000_i1025" DrawAspect="Content" ObjectID="_1432636009" r:id="rId29"/>
          </w:object>
        </w:r>
        <w:r w:rsidR="00263541" w:rsidRPr="00D97AB8">
          <w:rPr>
            <w:rStyle w:val="Hyperlink"/>
          </w:rPr>
          <w:t xml:space="preserve">, normalized by </w:t>
        </w:r>
        <w:r w:rsidR="00263541" w:rsidRPr="00D97AB8">
          <w:rPr>
            <w:rStyle w:val="Hyperlink"/>
            <w:i/>
          </w:rPr>
          <w:t>URef</w:t>
        </w:r>
        <w:r w:rsidR="00263541" w:rsidRPr="00D97AB8">
          <w:rPr>
            <w:rStyle w:val="Hyperlink"/>
          </w:rPr>
          <w:t xml:space="preserve"> and calculated using </w:t>
        </w:r>
        <w:r w:rsidR="00263541" w:rsidRPr="00D97AB8">
          <w:rPr>
            <w:rStyle w:val="Hyperlink"/>
            <w:i/>
          </w:rPr>
          <w:t>RefHt </w:t>
        </w:r>
        <w:r w:rsidR="00263541" w:rsidRPr="00D97AB8">
          <w:rPr>
            <w:rStyle w:val="Hyperlink"/>
          </w:rPr>
          <w:t xml:space="preserve">= 80 m and </w:t>
        </w:r>
        <w:r w:rsidR="00263541" w:rsidRPr="00D97AB8">
          <w:rPr>
            <w:rStyle w:val="Hyperlink"/>
            <w:i/>
          </w:rPr>
          <w:t>Z0 </w:t>
        </w:r>
        <w:r w:rsidR="00263541" w:rsidRPr="00D97AB8">
          <w:rPr>
            <w:rStyle w:val="Hyperlink"/>
          </w:rPr>
          <w:t>= 0.01 m</w:t>
        </w:r>
        <w:r w:rsidR="00263541">
          <w:rPr>
            <w:webHidden/>
          </w:rPr>
          <w:tab/>
        </w:r>
        <w:r w:rsidR="00263541">
          <w:rPr>
            <w:webHidden/>
          </w:rPr>
          <w:fldChar w:fldCharType="begin"/>
        </w:r>
        <w:r w:rsidR="00263541">
          <w:rPr>
            <w:webHidden/>
          </w:rPr>
          <w:instrText xml:space="preserve"> PAGEREF _Toc336257198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30" w:anchor="_Toc336257199" w:history="1">
        <w:r w:rsidR="00263541" w:rsidRPr="00D97AB8">
          <w:rPr>
            <w:rStyle w:val="Hyperlink"/>
          </w:rPr>
          <w:t xml:space="preserve">Figure 12. Default </w:t>
        </w:r>
        <w:r w:rsidR="00263541" w:rsidRPr="00D97AB8">
          <w:rPr>
            <w:rStyle w:val="Hyperlink"/>
            <w:i/>
          </w:rPr>
          <w:t xml:space="preserve">UStar </w:t>
        </w:r>
        <w:r w:rsidR="00263541" w:rsidRPr="00D97AB8">
          <w:rPr>
            <w:rStyle w:val="Hyperlink"/>
          </w:rPr>
          <w:t xml:space="preserve">as a function of diabatic friction velocity, </w:t>
        </w:r>
        <w:r w:rsidR="00263541" w:rsidRPr="00AD206A">
          <w:rPr>
            <w:i/>
            <w:position w:val="-10"/>
          </w:rPr>
          <w:object w:dxaOrig="320" w:dyaOrig="320">
            <v:shape id="_x0000_i1026" type="#_x0000_t75" style="width:16.1pt;height:16.1pt" o:ole="">
              <v:imagedata r:id="rId28" o:title=""/>
            </v:shape>
            <o:OLEObject Type="Embed" ProgID="Equation.DSMT4" ShapeID="_x0000_i1026" DrawAspect="Content" ObjectID="_1432636010" r:id="rId31"/>
          </w:object>
        </w:r>
        <w:r w:rsidR="00263541" w:rsidRPr="00D97AB8">
          <w:rPr>
            <w:rStyle w:val="Hyperlink"/>
          </w:rPr>
          <w:t xml:space="preserve"> (left: SMOOTH, GP_LLJ, and NWTCUP models, right: wind farm models)</w:t>
        </w:r>
        <w:r w:rsidR="00263541">
          <w:rPr>
            <w:webHidden/>
          </w:rPr>
          <w:tab/>
        </w:r>
        <w:r w:rsidR="00263541">
          <w:rPr>
            <w:webHidden/>
          </w:rPr>
          <w:fldChar w:fldCharType="begin"/>
        </w:r>
        <w:r w:rsidR="00263541">
          <w:rPr>
            <w:webHidden/>
          </w:rPr>
          <w:instrText xml:space="preserve"> PAGEREF _Toc336257199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32" w:anchor="_Toc336257200" w:history="1">
        <w:r w:rsidR="00263541" w:rsidRPr="00D97AB8">
          <w:rPr>
            <w:rStyle w:val="Hyperlink"/>
          </w:rPr>
          <w:t xml:space="preserve">Figure 13. Default </w:t>
        </w:r>
        <w:r w:rsidR="00263541" w:rsidRPr="00D97AB8">
          <w:rPr>
            <w:rStyle w:val="Hyperlink"/>
            <w:i/>
          </w:rPr>
          <w:t>u</w:t>
        </w:r>
        <w:r w:rsidR="00263541" w:rsidRPr="00D97AB8">
          <w:rPr>
            <w:rStyle w:val="Hyperlink"/>
          </w:rPr>
          <w:t>-component coherence parameters,</w:t>
        </w:r>
        <w:r w:rsidR="00263541" w:rsidRPr="00D97AB8">
          <w:rPr>
            <w:rStyle w:val="Hyperlink"/>
            <w:i/>
          </w:rPr>
          <w:t xml:space="preserve"> IncDec1</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79" w:dyaOrig="360">
            <v:shape id="_x0000_i1027" type="#_x0000_t75" style="width:15.6pt;height:16.1pt" o:ole="">
              <v:imagedata r:id="rId33" o:title=""/>
            </v:shape>
            <o:OLEObject Type="Embed" ProgID="Equation.DSMT4" ShapeID="_x0000_i1027" DrawAspect="Content" ObjectID="_1432636011" r:id="rId34"/>
          </w:object>
        </w:r>
        <w:r w:rsidR="00263541" w:rsidRPr="00D97AB8">
          <w:rPr>
            <w:rStyle w:val="Hyperlink"/>
          </w:rPr>
          <w:t xml:space="preserve"> left, </w:t>
        </w:r>
        <w:r w:rsidR="00263541" w:rsidRPr="00A624EC">
          <w:rPr>
            <w:position w:val="-12"/>
          </w:rPr>
          <w:object w:dxaOrig="260" w:dyaOrig="360">
            <v:shape id="_x0000_i1028" type="#_x0000_t75" style="width:14.5pt;height:16.1pt" o:ole="">
              <v:imagedata r:id="rId35" o:title=""/>
            </v:shape>
            <o:OLEObject Type="Embed" ProgID="Equation.DSMT4" ShapeID="_x0000_i1028" DrawAspect="Content" ObjectID="_1432636012" r:id="rId36"/>
          </w:object>
        </w:r>
        <w:r w:rsidR="00263541" w:rsidRPr="00D97AB8">
          <w:rPr>
            <w:rStyle w:val="Hyperlink"/>
          </w:rPr>
          <w:t xml:space="preserve">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80 m (IEC values are plotted for comparison)</w:t>
        </w:r>
        <w:r w:rsidR="00263541">
          <w:rPr>
            <w:webHidden/>
          </w:rPr>
          <w:tab/>
        </w:r>
        <w:r w:rsidR="00263541">
          <w:rPr>
            <w:webHidden/>
          </w:rPr>
          <w:fldChar w:fldCharType="begin"/>
        </w:r>
        <w:r w:rsidR="00263541">
          <w:rPr>
            <w:webHidden/>
          </w:rPr>
          <w:instrText xml:space="preserve"> PAGEREF _Toc336257200 \h </w:instrText>
        </w:r>
        <w:r w:rsidR="00263541">
          <w:rPr>
            <w:webHidden/>
          </w:rPr>
        </w:r>
        <w:r w:rsidR="00263541">
          <w:rPr>
            <w:webHidden/>
          </w:rPr>
          <w:fldChar w:fldCharType="separate"/>
        </w:r>
        <w:r w:rsidR="00263541">
          <w:rPr>
            <w:webHidden/>
          </w:rPr>
          <w:t>21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37" w:anchor="_Toc336257201" w:history="1">
        <w:r w:rsidR="00263541" w:rsidRPr="00D97AB8">
          <w:rPr>
            <w:rStyle w:val="Hyperlink"/>
          </w:rPr>
          <w:t xml:space="preserve">Figure 14. Default </w:t>
        </w:r>
        <w:r w:rsidR="00263541" w:rsidRPr="00D97AB8">
          <w:rPr>
            <w:rStyle w:val="Hyperlink"/>
            <w:i/>
          </w:rPr>
          <w:t>v</w:t>
        </w:r>
        <w:r w:rsidR="00263541" w:rsidRPr="00D97AB8">
          <w:rPr>
            <w:rStyle w:val="Hyperlink"/>
          </w:rPr>
          <w:t>-component coherence parameters,</w:t>
        </w:r>
        <w:r w:rsidR="00263541" w:rsidRPr="00D97AB8">
          <w:rPr>
            <w:rStyle w:val="Hyperlink"/>
            <w:i/>
          </w:rPr>
          <w:t xml:space="preserve"> IncDec2</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60" w:dyaOrig="360">
            <v:shape id="_x0000_i1029" type="#_x0000_t75" style="width:14.5pt;height:16.1pt" o:ole="">
              <v:imagedata r:id="rId38" o:title=""/>
            </v:shape>
            <o:OLEObject Type="Embed" ProgID="Equation.DSMT4" ShapeID="_x0000_i1029" DrawAspect="Content" ObjectID="_1432636013" r:id="rId39"/>
          </w:object>
        </w:r>
        <w:r w:rsidR="00263541" w:rsidRPr="00D97AB8">
          <w:rPr>
            <w:rStyle w:val="Hyperlink"/>
          </w:rPr>
          <w:t xml:space="preserve"> left, </w:t>
        </w:r>
        <w:r w:rsidR="00263541" w:rsidRPr="00A624EC">
          <w:rPr>
            <w:position w:val="-12"/>
          </w:rPr>
          <w:object w:dxaOrig="240" w:dyaOrig="360">
            <v:shape id="_x0000_i1030" type="#_x0000_t75" style="width:12.35pt;height:16.1pt" o:ole="">
              <v:imagedata r:id="rId40" o:title=""/>
            </v:shape>
            <o:OLEObject Type="Embed" ProgID="Equation.DSMT4" ShapeID="_x0000_i1030" DrawAspect="Content" ObjectID="_1432636014" r:id="rId41"/>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v</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_Toc336257201 \h </w:instrText>
        </w:r>
        <w:r w:rsidR="00263541">
          <w:rPr>
            <w:webHidden/>
          </w:rPr>
        </w:r>
        <w:r w:rsidR="00263541">
          <w:rPr>
            <w:webHidden/>
          </w:rPr>
          <w:fldChar w:fldCharType="separate"/>
        </w:r>
        <w:r w:rsidR="00263541">
          <w:rPr>
            <w:webHidden/>
          </w:rPr>
          <w:t>22</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42" w:anchor="_Toc336257202" w:history="1">
        <w:r w:rsidR="00263541" w:rsidRPr="00D97AB8">
          <w:rPr>
            <w:rStyle w:val="Hyperlink"/>
          </w:rPr>
          <w:t xml:space="preserve">Figure 15. Default </w:t>
        </w:r>
        <w:r w:rsidR="00263541" w:rsidRPr="00D97AB8">
          <w:rPr>
            <w:rStyle w:val="Hyperlink"/>
            <w:i/>
          </w:rPr>
          <w:t>w</w:t>
        </w:r>
        <w:r w:rsidR="00263541" w:rsidRPr="00D97AB8">
          <w:rPr>
            <w:rStyle w:val="Hyperlink"/>
          </w:rPr>
          <w:t>-component coherence parameters,</w:t>
        </w:r>
        <w:r w:rsidR="00263541" w:rsidRPr="00D97AB8">
          <w:rPr>
            <w:rStyle w:val="Hyperlink"/>
            <w:i/>
          </w:rPr>
          <w:t xml:space="preserve"> IncDec3</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300" w:dyaOrig="360">
            <v:shape id="_x0000_i1031" type="#_x0000_t75" style="width:16.1pt;height:16.1pt" o:ole="">
              <v:imagedata r:id="rId43" o:title=""/>
            </v:shape>
            <o:OLEObject Type="Embed" ProgID="Equation.DSMT4" ShapeID="_x0000_i1031" DrawAspect="Content" ObjectID="_1432636015" r:id="rId44"/>
          </w:object>
        </w:r>
        <w:r w:rsidR="00263541" w:rsidRPr="00D97AB8">
          <w:rPr>
            <w:rStyle w:val="Hyperlink"/>
          </w:rPr>
          <w:t xml:space="preserve"> left, </w:t>
        </w:r>
        <w:r w:rsidR="00263541" w:rsidRPr="00A624EC">
          <w:rPr>
            <w:position w:val="-12"/>
          </w:rPr>
          <w:object w:dxaOrig="279" w:dyaOrig="360">
            <v:shape id="_x0000_i1032" type="#_x0000_t75" style="width:15.6pt;height:16.1pt" o:ole="">
              <v:imagedata r:id="rId45" o:title=""/>
            </v:shape>
            <o:OLEObject Type="Embed" ProgID="Equation.DSMT4" ShapeID="_x0000_i1032" DrawAspect="Content" ObjectID="_1432636016" r:id="rId46"/>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w</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_Toc336257202 \h </w:instrText>
        </w:r>
        <w:r w:rsidR="00263541">
          <w:rPr>
            <w:webHidden/>
          </w:rPr>
        </w:r>
        <w:r w:rsidR="00263541">
          <w:rPr>
            <w:webHidden/>
          </w:rPr>
          <w:fldChar w:fldCharType="separate"/>
        </w:r>
        <w:r w:rsidR="00263541">
          <w:rPr>
            <w:webHidden/>
          </w:rPr>
          <w:t>23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47" w:anchor="_Toc336257203" w:history="1">
        <w:r w:rsidR="00263541" w:rsidRPr="00D97AB8">
          <w:rPr>
            <w:rStyle w:val="Hyperlink"/>
          </w:rPr>
          <w:t xml:space="preserve">Figure 16. Coherent structure scaling (looking downwind): </w:t>
        </w:r>
        <w:r w:rsidR="00263541" w:rsidRPr="00D97AB8">
          <w:rPr>
            <w:rStyle w:val="Hyperlink"/>
            <w:i/>
          </w:rPr>
          <w:t>CTLy</w:t>
        </w:r>
        <w:r w:rsidR="00263541" w:rsidRPr="00D97AB8">
          <w:rPr>
            <w:rStyle w:val="Hyperlink"/>
          </w:rPr>
          <w:t xml:space="preserve"> is the tower location, </w:t>
        </w:r>
        <w:r w:rsidR="00263541" w:rsidRPr="00D97AB8">
          <w:rPr>
            <w:rStyle w:val="Hyperlink"/>
            <w:i/>
          </w:rPr>
          <w:t>CTLz</w:t>
        </w:r>
        <w:r w:rsidR="00263541" w:rsidRPr="00D97AB8">
          <w:rPr>
            <w:rStyle w:val="Hyperlink"/>
          </w:rPr>
          <w:t xml:space="preserve"> is the hub (height) location, and </w:t>
        </w:r>
        <w:r w:rsidR="00263541" w:rsidRPr="00D97AB8">
          <w:rPr>
            <w:rStyle w:val="Hyperlink"/>
            <w:i/>
          </w:rPr>
          <w:t>DistScl</w:t>
        </w:r>
        <w:r w:rsidR="00263541" w:rsidRPr="00D97AB8">
          <w:rPr>
            <w:rStyle w:val="Hyperlink"/>
          </w:rPr>
          <w:t xml:space="preserve"> determines the size (m) relative to the rotor disk</w:t>
        </w:r>
        <w:r w:rsidR="00263541">
          <w:rPr>
            <w:webHidden/>
          </w:rPr>
          <w:tab/>
        </w:r>
        <w:r w:rsidR="00263541">
          <w:rPr>
            <w:webHidden/>
          </w:rPr>
          <w:fldChar w:fldCharType="begin"/>
        </w:r>
        <w:r w:rsidR="00263541">
          <w:rPr>
            <w:webHidden/>
          </w:rPr>
          <w:instrText xml:space="preserve"> PAGEREF _Toc336257203 \h </w:instrText>
        </w:r>
        <w:r w:rsidR="00263541">
          <w:rPr>
            <w:webHidden/>
          </w:rPr>
        </w:r>
        <w:r w:rsidR="00263541">
          <w:rPr>
            <w:webHidden/>
          </w:rPr>
          <w:fldChar w:fldCharType="separate"/>
        </w:r>
        <w:r w:rsidR="00263541">
          <w:rPr>
            <w:webHidden/>
          </w:rPr>
          <w:t>25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48" w:anchor="_Toc336257204" w:history="1">
        <w:r w:rsidR="00263541" w:rsidRPr="00D97AB8">
          <w:rPr>
            <w:rStyle w:val="Hyperlink"/>
          </w:rPr>
          <w:t>Figure 17. Example TurbSim FF and HH wind files as implemented in AeroDyn.</w:t>
        </w:r>
        <w:r w:rsidR="00263541">
          <w:rPr>
            <w:webHidden/>
          </w:rPr>
          <w:tab/>
        </w:r>
        <w:r w:rsidR="00263541">
          <w:rPr>
            <w:webHidden/>
          </w:rPr>
          <w:fldChar w:fldCharType="begin"/>
        </w:r>
        <w:r w:rsidR="00263541">
          <w:rPr>
            <w:webHidden/>
          </w:rPr>
          <w:instrText xml:space="preserve"> PAGEREF _Toc336257204 \h </w:instrText>
        </w:r>
        <w:r w:rsidR="00263541">
          <w:rPr>
            <w:webHidden/>
          </w:rPr>
        </w:r>
        <w:r w:rsidR="00263541">
          <w:rPr>
            <w:webHidden/>
          </w:rPr>
          <w:fldChar w:fldCharType="separate"/>
        </w:r>
        <w:r w:rsidR="00263541">
          <w:rPr>
            <w:webHidden/>
          </w:rPr>
          <w:t>29</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49" w:anchor="_Toc336257205" w:history="1">
        <w:r w:rsidR="00263541" w:rsidRPr="00D97AB8">
          <w:rPr>
            <w:rStyle w:val="Hyperlink"/>
          </w:rPr>
          <w:t xml:space="preserve">Figure 18. SMOOTH-model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xml:space="preserve"> right: Relationships between components’ standard deviations</w:t>
        </w:r>
        <w:r w:rsidR="00263541">
          <w:rPr>
            <w:webHidden/>
          </w:rPr>
          <w:tab/>
        </w:r>
        <w:r w:rsidR="00263541">
          <w:rPr>
            <w:webHidden/>
          </w:rPr>
          <w:fldChar w:fldCharType="begin"/>
        </w:r>
        <w:r w:rsidR="00263541">
          <w:rPr>
            <w:webHidden/>
          </w:rPr>
          <w:instrText xml:space="preserve"> PAGEREF _Toc336257205 \h </w:instrText>
        </w:r>
        <w:r w:rsidR="00263541">
          <w:rPr>
            <w:webHidden/>
          </w:rPr>
        </w:r>
        <w:r w:rsidR="00263541">
          <w:rPr>
            <w:webHidden/>
          </w:rPr>
          <w:fldChar w:fldCharType="separate"/>
        </w:r>
        <w:r w:rsidR="00263541">
          <w:rPr>
            <w:webHidden/>
          </w:rPr>
          <w:t>32</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0" w:anchor="_Toc336257206" w:history="1">
        <w:r w:rsidR="00263541" w:rsidRPr="00D97AB8">
          <w:rPr>
            <w:rStyle w:val="Hyperlink"/>
          </w:rPr>
          <w:t xml:space="preserve">Figure 19. NWTCUP-model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_Toc336257206 \h </w:instrText>
        </w:r>
        <w:r w:rsidR="00263541">
          <w:rPr>
            <w:webHidden/>
          </w:rPr>
        </w:r>
        <w:r w:rsidR="00263541">
          <w:rPr>
            <w:webHidden/>
          </w:rPr>
          <w:fldChar w:fldCharType="separate"/>
        </w:r>
        <w:r w:rsidR="00263541">
          <w:rPr>
            <w:webHidden/>
          </w:rPr>
          <w:t>34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1" w:anchor="_Toc336257207" w:history="1">
        <w:r w:rsidR="00263541" w:rsidRPr="00D97AB8">
          <w:rPr>
            <w:rStyle w:val="Hyperlink"/>
          </w:rPr>
          <w:t>Figure 20. GPLLJ-model stable/neutral turbulence as a function of local stability and shear velocities</w:t>
        </w:r>
        <w:r w:rsidR="00263541">
          <w:rPr>
            <w:webHidden/>
          </w:rPr>
          <w:tab/>
        </w:r>
        <w:r w:rsidR="00263541">
          <w:rPr>
            <w:webHidden/>
          </w:rPr>
          <w:fldChar w:fldCharType="begin"/>
        </w:r>
        <w:r w:rsidR="00263541">
          <w:rPr>
            <w:webHidden/>
          </w:rPr>
          <w:instrText xml:space="preserve"> PAGEREF _Toc336257207 \h </w:instrText>
        </w:r>
        <w:r w:rsidR="00263541">
          <w:rPr>
            <w:webHidden/>
          </w:rPr>
        </w:r>
        <w:r w:rsidR="00263541">
          <w:rPr>
            <w:webHidden/>
          </w:rPr>
          <w:fldChar w:fldCharType="separate"/>
        </w:r>
        <w:r w:rsidR="00263541">
          <w:rPr>
            <w:webHidden/>
          </w:rPr>
          <w:t>36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2" w:anchor="_Toc336257208" w:history="1">
        <w:r w:rsidR="00263541" w:rsidRPr="00D97AB8">
          <w:rPr>
            <w:rStyle w:val="Hyperlink"/>
          </w:rPr>
          <w:t xml:space="preserve">Figure 21. WF_UPW-model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_Toc336257208 \h </w:instrText>
        </w:r>
        <w:r w:rsidR="00263541">
          <w:rPr>
            <w:webHidden/>
          </w:rPr>
        </w:r>
        <w:r w:rsidR="00263541">
          <w:rPr>
            <w:webHidden/>
          </w:rPr>
          <w:fldChar w:fldCharType="separate"/>
        </w:r>
        <w:r w:rsidR="00263541">
          <w:rPr>
            <w:webHidden/>
          </w:rPr>
          <w:t>37</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3" w:anchor="_Toc336257209" w:history="1">
        <w:r w:rsidR="00263541" w:rsidRPr="00D97AB8">
          <w:rPr>
            <w:rStyle w:val="Hyperlink"/>
          </w:rPr>
          <w:t xml:space="preserve">Figure 22.  WF_07D- and WF_14D-model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ratios of standard deviations</w:t>
        </w:r>
        <w:r w:rsidR="00263541">
          <w:rPr>
            <w:webHidden/>
          </w:rPr>
          <w:tab/>
        </w:r>
        <w:r w:rsidR="00263541">
          <w:rPr>
            <w:webHidden/>
          </w:rPr>
          <w:fldChar w:fldCharType="begin"/>
        </w:r>
        <w:r w:rsidR="00263541">
          <w:rPr>
            <w:webHidden/>
          </w:rPr>
          <w:instrText xml:space="preserve"> PAGEREF _Toc336257209 \h </w:instrText>
        </w:r>
        <w:r w:rsidR="00263541">
          <w:rPr>
            <w:webHidden/>
          </w:rPr>
        </w:r>
        <w:r w:rsidR="00263541">
          <w:rPr>
            <w:webHidden/>
          </w:rPr>
          <w:fldChar w:fldCharType="separate"/>
        </w:r>
        <w:r w:rsidR="00263541">
          <w:rPr>
            <w:webHidden/>
          </w:rPr>
          <w:t>38</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0" w:history="1">
        <w:r w:rsidR="00263541" w:rsidRPr="00D97AB8">
          <w:rPr>
            <w:rStyle w:val="Hyperlink"/>
          </w:rPr>
          <w:t xml:space="preserve">Figure 24. Example wind-speed profiles generated in TurbSim for the GP_LLJ model using a 90-m hub-height wind speed of 12 m/s, and </w:t>
        </w:r>
        <w:r w:rsidR="00263541" w:rsidRPr="00D97AB8">
          <w:rPr>
            <w:rStyle w:val="Hyperlink"/>
            <w:i/>
          </w:rPr>
          <w:t>RICH_NO = </w:t>
        </w:r>
        <w:r w:rsidR="00263541" w:rsidRPr="00D97AB8">
          <w:rPr>
            <w:rStyle w:val="Hyperlink"/>
          </w:rPr>
          <w:t>0.05</w:t>
        </w:r>
        <w:r w:rsidR="00263541">
          <w:rPr>
            <w:webHidden/>
          </w:rPr>
          <w:tab/>
        </w:r>
        <w:r w:rsidR="00263541">
          <w:rPr>
            <w:webHidden/>
          </w:rPr>
          <w:fldChar w:fldCharType="begin"/>
        </w:r>
        <w:r w:rsidR="00263541">
          <w:rPr>
            <w:webHidden/>
          </w:rPr>
          <w:instrText xml:space="preserve"> PAGEREF _Toc336257210 \h </w:instrText>
        </w:r>
        <w:r w:rsidR="00263541">
          <w:rPr>
            <w:webHidden/>
          </w:rPr>
        </w:r>
        <w:r w:rsidR="00263541">
          <w:rPr>
            <w:webHidden/>
          </w:rPr>
          <w:fldChar w:fldCharType="separate"/>
        </w:r>
        <w:r w:rsidR="00263541">
          <w:rPr>
            <w:webHidden/>
          </w:rPr>
          <w:t>41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1" w:history="1">
        <w:r w:rsidR="00263541" w:rsidRPr="00D97AB8">
          <w:rPr>
            <w:rStyle w:val="Hyperlink"/>
          </w:rPr>
          <w:t xml:space="preserve">Figure 25. Example jet wind profiles with a 12 m/s wind speed at 80 m and </w:t>
        </w:r>
        <w:r w:rsidR="00263541" w:rsidRPr="00D97AB8">
          <w:rPr>
            <w:rStyle w:val="Hyperlink"/>
            <w:i/>
          </w:rPr>
          <w:t>RICH_NO </w:t>
        </w:r>
        <w:r w:rsidR="00263541" w:rsidRPr="00D97AB8">
          <w:rPr>
            <w:rStyle w:val="Hyperlink"/>
          </w:rPr>
          <w:t>= 0.05</w:t>
        </w:r>
        <w:r w:rsidR="00263541">
          <w:rPr>
            <w:webHidden/>
          </w:rPr>
          <w:tab/>
        </w:r>
        <w:r w:rsidR="00263541">
          <w:rPr>
            <w:webHidden/>
          </w:rPr>
          <w:fldChar w:fldCharType="begin"/>
        </w:r>
        <w:r w:rsidR="00263541">
          <w:rPr>
            <w:webHidden/>
          </w:rPr>
          <w:instrText xml:space="preserve"> PAGEREF _Toc336257211 \h </w:instrText>
        </w:r>
        <w:r w:rsidR="00263541">
          <w:rPr>
            <w:webHidden/>
          </w:rPr>
        </w:r>
        <w:r w:rsidR="00263541">
          <w:rPr>
            <w:webHidden/>
          </w:rPr>
          <w:fldChar w:fldCharType="separate"/>
        </w:r>
        <w:r w:rsidR="00263541">
          <w:rPr>
            <w:webHidden/>
          </w:rPr>
          <w:t>43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2" w:history="1">
        <w:r w:rsidR="00263541" w:rsidRPr="00D97AB8">
          <w:rPr>
            <w:rStyle w:val="Hyperlink"/>
          </w:rPr>
          <w:t>Figure 26. Coherent structures in a 10-minute period from the NWTC LIST dataset: the time series shows the 3-s mean CTKE (solid black line) crossing the dashed threshold line, which indicates the location of the coherent structures (indicated in blue)</w:t>
        </w:r>
        <w:r w:rsidR="00263541">
          <w:rPr>
            <w:webHidden/>
          </w:rPr>
          <w:tab/>
        </w:r>
        <w:r w:rsidR="00263541">
          <w:rPr>
            <w:webHidden/>
          </w:rPr>
          <w:fldChar w:fldCharType="begin"/>
        </w:r>
        <w:r w:rsidR="00263541">
          <w:rPr>
            <w:webHidden/>
          </w:rPr>
          <w:instrText xml:space="preserve"> PAGEREF _Toc336257212 \h </w:instrText>
        </w:r>
        <w:r w:rsidR="00263541">
          <w:rPr>
            <w:webHidden/>
          </w:rPr>
        </w:r>
        <w:r w:rsidR="00263541">
          <w:rPr>
            <w:webHidden/>
          </w:rPr>
          <w:fldChar w:fldCharType="separate"/>
        </w:r>
        <w:r w:rsidR="00263541">
          <w:rPr>
            <w:webHidden/>
          </w:rPr>
          <w:t>44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3" w:history="1">
        <w:r w:rsidR="00263541" w:rsidRPr="00D97AB8">
          <w:rPr>
            <w:rStyle w:val="Hyperlink"/>
          </w:rPr>
          <w:t>Figure 27. Example time series from the NWTCUP model: the black line indicates the background wind file; the green shows the addition of events in a coherent time-step file (“.cts”)</w:t>
        </w:r>
        <w:r w:rsidR="00263541">
          <w:rPr>
            <w:webHidden/>
          </w:rPr>
          <w:tab/>
        </w:r>
        <w:r w:rsidR="00263541">
          <w:rPr>
            <w:webHidden/>
          </w:rPr>
          <w:fldChar w:fldCharType="begin"/>
        </w:r>
        <w:r w:rsidR="00263541">
          <w:rPr>
            <w:webHidden/>
          </w:rPr>
          <w:instrText xml:space="preserve"> PAGEREF _Toc336257213 \h </w:instrText>
        </w:r>
        <w:r w:rsidR="00263541">
          <w:rPr>
            <w:webHidden/>
          </w:rPr>
        </w:r>
        <w:r w:rsidR="00263541">
          <w:rPr>
            <w:webHidden/>
          </w:rPr>
          <w:fldChar w:fldCharType="separate"/>
        </w:r>
        <w:r w:rsidR="00263541">
          <w:rPr>
            <w:webHidden/>
          </w:rPr>
          <w:t>45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4" w:anchor="_Toc336257214" w:history="1">
        <w:r w:rsidR="00263541" w:rsidRPr="00D97AB8">
          <w:rPr>
            <w:rStyle w:val="Hyperlink"/>
          </w:rPr>
          <w:t>Figure A-1.  Sample TurbSim input file</w:t>
        </w:r>
        <w:r w:rsidR="00263541">
          <w:rPr>
            <w:webHidden/>
          </w:rPr>
          <w:tab/>
        </w:r>
        <w:r w:rsidR="00263541">
          <w:rPr>
            <w:webHidden/>
          </w:rPr>
          <w:fldChar w:fldCharType="begin"/>
        </w:r>
        <w:r w:rsidR="00263541">
          <w:rPr>
            <w:webHidden/>
          </w:rPr>
          <w:instrText xml:space="preserve"> PAGEREF _Toc336257214 \h </w:instrText>
        </w:r>
        <w:r w:rsidR="00263541">
          <w:rPr>
            <w:webHidden/>
          </w:rPr>
        </w:r>
        <w:r w:rsidR="00263541">
          <w:rPr>
            <w:webHidden/>
          </w:rPr>
          <w:fldChar w:fldCharType="separate"/>
        </w:r>
        <w:r w:rsidR="00263541">
          <w:rPr>
            <w:webHidden/>
          </w:rPr>
          <w:t>53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5" w:anchor="_Toc336257215" w:history="1">
        <w:r w:rsidR="00263541" w:rsidRPr="00D97AB8">
          <w:rPr>
            <w:rStyle w:val="Hyperlink"/>
          </w:rPr>
          <w:t>Figure B-1.  Sample TurbSim input file for IEC turbulence: parameters shown in blue should be changed based on the turbine configuration; parameters shown in red should be changed for each load case and simulation.</w:t>
        </w:r>
        <w:r w:rsidR="00263541">
          <w:rPr>
            <w:webHidden/>
          </w:rPr>
          <w:tab/>
        </w:r>
        <w:r w:rsidR="00263541">
          <w:rPr>
            <w:webHidden/>
          </w:rPr>
          <w:fldChar w:fldCharType="begin"/>
        </w:r>
        <w:r w:rsidR="00263541">
          <w:rPr>
            <w:webHidden/>
          </w:rPr>
          <w:instrText xml:space="preserve"> PAGEREF _Toc336257215 \h </w:instrText>
        </w:r>
        <w:r w:rsidR="00263541">
          <w:rPr>
            <w:webHidden/>
          </w:rPr>
        </w:r>
        <w:r w:rsidR="00263541">
          <w:rPr>
            <w:webHidden/>
          </w:rPr>
          <w:fldChar w:fldCharType="separate"/>
        </w:r>
        <w:r w:rsidR="00263541">
          <w:rPr>
            <w:webHidden/>
          </w:rPr>
          <w:t>55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6" w:history="1">
        <w:r w:rsidR="00263541" w:rsidRPr="00D97AB8">
          <w:rPr>
            <w:rStyle w:val="Hyperlink"/>
          </w:rPr>
          <w:t>Figure C-1. Overview of the TurbSim simulation method; blue lines indicate processes influenced by input-file parameters; black lines indicate internal variables and processes</w:t>
        </w:r>
        <w:r w:rsidR="00263541">
          <w:rPr>
            <w:webHidden/>
          </w:rPr>
          <w:tab/>
        </w:r>
        <w:r w:rsidR="00263541">
          <w:rPr>
            <w:webHidden/>
          </w:rPr>
          <w:fldChar w:fldCharType="begin"/>
        </w:r>
        <w:r w:rsidR="00263541">
          <w:rPr>
            <w:webHidden/>
          </w:rPr>
          <w:instrText xml:space="preserve"> PAGEREF _Toc336257216 \h </w:instrText>
        </w:r>
        <w:r w:rsidR="00263541">
          <w:rPr>
            <w:webHidden/>
          </w:rPr>
        </w:r>
        <w:r w:rsidR="00263541">
          <w:rPr>
            <w:webHidden/>
          </w:rPr>
          <w:fldChar w:fldCharType="separate"/>
        </w:r>
        <w:r w:rsidR="00263541">
          <w:rPr>
            <w:webHidden/>
          </w:rPr>
          <w:t>56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7" w:history="1">
        <w:r w:rsidR="00263541" w:rsidRPr="00D97AB8">
          <w:rPr>
            <w:rStyle w:val="Hyperlink"/>
          </w:rPr>
          <w:t>Figure C-2. Parameters in the Runtime Options section of the input file</w:t>
        </w:r>
        <w:r w:rsidR="00263541">
          <w:rPr>
            <w:webHidden/>
          </w:rPr>
          <w:tab/>
        </w:r>
        <w:r w:rsidR="00263541">
          <w:rPr>
            <w:webHidden/>
          </w:rPr>
          <w:fldChar w:fldCharType="begin"/>
        </w:r>
        <w:r w:rsidR="00263541">
          <w:rPr>
            <w:webHidden/>
          </w:rPr>
          <w:instrText xml:space="preserve"> PAGEREF _Toc336257217 \h </w:instrText>
        </w:r>
        <w:r w:rsidR="00263541">
          <w:rPr>
            <w:webHidden/>
          </w:rPr>
        </w:r>
        <w:r w:rsidR="00263541">
          <w:rPr>
            <w:webHidden/>
          </w:rPr>
          <w:fldChar w:fldCharType="separate"/>
        </w:r>
        <w:r w:rsidR="00263541">
          <w:rPr>
            <w:webHidden/>
          </w:rPr>
          <w:t>57</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8" w:history="1">
        <w:r w:rsidR="00263541" w:rsidRPr="00D97AB8">
          <w:rPr>
            <w:rStyle w:val="Hyperlink"/>
          </w:rPr>
          <w:t>Figure C-3. Parameters in the Turbine/Model Specifications section of the TurbSim input file</w:t>
        </w:r>
        <w:r w:rsidR="00263541">
          <w:rPr>
            <w:webHidden/>
          </w:rPr>
          <w:tab/>
        </w:r>
        <w:r w:rsidR="00263541">
          <w:rPr>
            <w:webHidden/>
          </w:rPr>
          <w:fldChar w:fldCharType="begin"/>
        </w:r>
        <w:r w:rsidR="00263541">
          <w:rPr>
            <w:webHidden/>
          </w:rPr>
          <w:instrText xml:space="preserve"> PAGEREF _Toc336257218 \h </w:instrText>
        </w:r>
        <w:r w:rsidR="00263541">
          <w:rPr>
            <w:webHidden/>
          </w:rPr>
        </w:r>
        <w:r w:rsidR="00263541">
          <w:rPr>
            <w:webHidden/>
          </w:rPr>
          <w:fldChar w:fldCharType="separate"/>
        </w:r>
        <w:r w:rsidR="00263541">
          <w:rPr>
            <w:webHidden/>
          </w:rPr>
          <w:t>58</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19" w:history="1">
        <w:r w:rsidR="00263541" w:rsidRPr="00D97AB8">
          <w:rPr>
            <w:rStyle w:val="Hyperlink"/>
          </w:rPr>
          <w:t>Figure C-4. Parameters in the Meteorological Boundary Conditions section of the TurbSim input file (for IECKAI and IECVKM models only)</w:t>
        </w:r>
        <w:r w:rsidR="00263541">
          <w:rPr>
            <w:webHidden/>
          </w:rPr>
          <w:tab/>
        </w:r>
        <w:r w:rsidR="00263541">
          <w:rPr>
            <w:webHidden/>
          </w:rPr>
          <w:fldChar w:fldCharType="begin"/>
        </w:r>
        <w:r w:rsidR="00263541">
          <w:rPr>
            <w:webHidden/>
          </w:rPr>
          <w:instrText xml:space="preserve"> PAGEREF _Toc336257219 \h </w:instrText>
        </w:r>
        <w:r w:rsidR="00263541">
          <w:rPr>
            <w:webHidden/>
          </w:rPr>
        </w:r>
        <w:r w:rsidR="00263541">
          <w:rPr>
            <w:webHidden/>
          </w:rPr>
          <w:fldChar w:fldCharType="separate"/>
        </w:r>
        <w:r w:rsidR="00263541">
          <w:rPr>
            <w:webHidden/>
          </w:rPr>
          <w:t>59</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0" w:history="1">
        <w:r w:rsidR="00263541" w:rsidRPr="00D97AB8">
          <w:rPr>
            <w:rStyle w:val="Hyperlink"/>
          </w:rPr>
          <w:t>Figure C-5. Parameters in the Meteorological Boundary Conditions section of the TurbSim input file (for models other than IECKAI and IECVKM)</w:t>
        </w:r>
        <w:r w:rsidR="00263541">
          <w:rPr>
            <w:webHidden/>
          </w:rPr>
          <w:tab/>
        </w:r>
        <w:r w:rsidR="00263541">
          <w:rPr>
            <w:webHidden/>
          </w:rPr>
          <w:fldChar w:fldCharType="begin"/>
        </w:r>
        <w:r w:rsidR="00263541">
          <w:rPr>
            <w:webHidden/>
          </w:rPr>
          <w:instrText xml:space="preserve"> PAGEREF _Toc336257220 \h </w:instrText>
        </w:r>
        <w:r w:rsidR="00263541">
          <w:rPr>
            <w:webHidden/>
          </w:rPr>
        </w:r>
        <w:r w:rsidR="00263541">
          <w:rPr>
            <w:webHidden/>
          </w:rPr>
          <w:fldChar w:fldCharType="separate"/>
        </w:r>
        <w:r w:rsidR="00263541">
          <w:rPr>
            <w:webHidden/>
          </w:rPr>
          <w:t>60</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1" w:history="1">
        <w:r w:rsidR="00263541" w:rsidRPr="00D97AB8">
          <w:rPr>
            <w:rStyle w:val="Hyperlink"/>
          </w:rPr>
          <w:t>Figure C-6. Parameters in the Non-IEC Meteorological Boundary Conditions section of the TurbSim input file</w:t>
        </w:r>
        <w:r w:rsidR="00263541">
          <w:rPr>
            <w:webHidden/>
          </w:rPr>
          <w:tab/>
        </w:r>
        <w:r w:rsidR="00263541">
          <w:rPr>
            <w:webHidden/>
          </w:rPr>
          <w:fldChar w:fldCharType="begin"/>
        </w:r>
        <w:r w:rsidR="00263541">
          <w:rPr>
            <w:webHidden/>
          </w:rPr>
          <w:instrText xml:space="preserve"> PAGEREF _Toc336257221 \h </w:instrText>
        </w:r>
        <w:r w:rsidR="00263541">
          <w:rPr>
            <w:webHidden/>
          </w:rPr>
        </w:r>
        <w:r w:rsidR="00263541">
          <w:rPr>
            <w:webHidden/>
          </w:rPr>
          <w:fldChar w:fldCharType="separate"/>
        </w:r>
        <w:r w:rsidR="00263541">
          <w:rPr>
            <w:webHidden/>
          </w:rPr>
          <w:t>61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2" w:history="1">
        <w:r w:rsidR="00263541" w:rsidRPr="00D97AB8">
          <w:rPr>
            <w:rStyle w:val="Hyperlink"/>
          </w:rPr>
          <w:t>Figure C-7. Default input values for the for the Meteorological Boundary Conditions and Non-IEC Meteorological Boundary Conditions sections of the TurbSim input file</w:t>
        </w:r>
        <w:r w:rsidR="00263541">
          <w:rPr>
            <w:webHidden/>
          </w:rPr>
          <w:tab/>
        </w:r>
        <w:r w:rsidR="00263541">
          <w:rPr>
            <w:webHidden/>
          </w:rPr>
          <w:fldChar w:fldCharType="begin"/>
        </w:r>
        <w:r w:rsidR="00263541">
          <w:rPr>
            <w:webHidden/>
          </w:rPr>
          <w:instrText xml:space="preserve"> PAGEREF _Toc336257222 \h </w:instrText>
        </w:r>
        <w:r w:rsidR="00263541">
          <w:rPr>
            <w:webHidden/>
          </w:rPr>
        </w:r>
        <w:r w:rsidR="00263541">
          <w:rPr>
            <w:webHidden/>
          </w:rPr>
          <w:fldChar w:fldCharType="separate"/>
        </w:r>
        <w:r w:rsidR="00263541">
          <w:rPr>
            <w:webHidden/>
          </w:rPr>
          <w:t>62</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3" w:history="1">
        <w:r w:rsidR="00263541" w:rsidRPr="00D97AB8">
          <w:rPr>
            <w:rStyle w:val="Hyperlink"/>
          </w:rPr>
          <w:t>Figure C-8. Parameters for coherent structures and the Coherent Turbulence Scaling Parameters section of the TurbSim input file; the SMOOTH model uses the GP_LLJ scaling</w:t>
        </w:r>
        <w:r w:rsidR="00263541">
          <w:rPr>
            <w:webHidden/>
          </w:rPr>
          <w:tab/>
        </w:r>
        <w:r w:rsidR="00263541">
          <w:rPr>
            <w:webHidden/>
          </w:rPr>
          <w:fldChar w:fldCharType="begin"/>
        </w:r>
        <w:r w:rsidR="00263541">
          <w:rPr>
            <w:webHidden/>
          </w:rPr>
          <w:instrText xml:space="preserve"> PAGEREF _Toc336257223 \h </w:instrText>
        </w:r>
        <w:r w:rsidR="00263541">
          <w:rPr>
            <w:webHidden/>
          </w:rPr>
        </w:r>
        <w:r w:rsidR="00263541">
          <w:rPr>
            <w:webHidden/>
          </w:rPr>
          <w:fldChar w:fldCharType="separate"/>
        </w:r>
        <w:r w:rsidR="00263541">
          <w:rPr>
            <w:webHidden/>
          </w:rPr>
          <w:t>63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4" w:history="1">
        <w:r w:rsidR="00263541" w:rsidRPr="00D97AB8">
          <w:rPr>
            <w:rStyle w:val="Hyperlink"/>
          </w:rPr>
          <w:t>Figure G-1.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“default”</w:t>
        </w:r>
        <w:r w:rsidR="00263541">
          <w:rPr>
            <w:webHidden/>
          </w:rPr>
          <w:tab/>
        </w:r>
        <w:r w:rsidR="00263541">
          <w:rPr>
            <w:webHidden/>
          </w:rPr>
          <w:fldChar w:fldCharType="begin"/>
        </w:r>
        <w:r w:rsidR="00263541">
          <w:rPr>
            <w:webHidden/>
          </w:rPr>
          <w:instrText xml:space="preserve"> PAGEREF _Toc336257224 \h </w:instrText>
        </w:r>
        <w:r w:rsidR="00263541">
          <w:rPr>
            <w:webHidden/>
          </w:rPr>
        </w:r>
        <w:r w:rsidR="00263541">
          <w:rPr>
            <w:webHidden/>
          </w:rPr>
          <w:fldChar w:fldCharType="separate"/>
        </w:r>
        <w:r w:rsidR="00263541">
          <w:rPr>
            <w:webHidden/>
          </w:rPr>
          <w:t>70</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5" w:history="1">
        <w:r w:rsidR="00263541" w:rsidRPr="00D97AB8">
          <w:rPr>
            <w:rStyle w:val="Hyperlink"/>
          </w:rPr>
          <w:t>Figure G-2.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1.1 m/s</w:t>
        </w:r>
        <w:r w:rsidR="00263541">
          <w:rPr>
            <w:webHidden/>
          </w:rPr>
          <w:tab/>
        </w:r>
        <w:r w:rsidR="00263541">
          <w:rPr>
            <w:webHidden/>
          </w:rPr>
          <w:fldChar w:fldCharType="begin"/>
        </w:r>
        <w:r w:rsidR="00263541">
          <w:rPr>
            <w:webHidden/>
          </w:rPr>
          <w:instrText xml:space="preserve"> PAGEREF _Toc336257225 \h </w:instrText>
        </w:r>
        <w:r w:rsidR="00263541">
          <w:rPr>
            <w:webHidden/>
          </w:rPr>
        </w:r>
        <w:r w:rsidR="00263541">
          <w:rPr>
            <w:webHidden/>
          </w:rPr>
          <w:fldChar w:fldCharType="separate"/>
        </w:r>
        <w:r w:rsidR="00263541">
          <w:rPr>
            <w:webHidden/>
          </w:rPr>
          <w:t>71</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6" w:history="1">
        <w:r w:rsidR="00263541" w:rsidRPr="00D97AB8">
          <w:rPr>
            <w:rStyle w:val="Hyperlink"/>
          </w:rPr>
          <w:t xml:space="preserve">Figure G-3. 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_Toc336257226 \h </w:instrText>
        </w:r>
        <w:r w:rsidR="00263541">
          <w:rPr>
            <w:webHidden/>
          </w:rPr>
        </w:r>
        <w:r w:rsidR="00263541">
          <w:rPr>
            <w:webHidden/>
          </w:rPr>
          <w:fldChar w:fldCharType="separate"/>
        </w:r>
        <w:r w:rsidR="00263541">
          <w:rPr>
            <w:webHidden/>
          </w:rPr>
          <w:t>72</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7" w:history="1">
        <w:r w:rsidR="00263541" w:rsidRPr="00D97AB8">
          <w:rPr>
            <w:rStyle w:val="Hyperlink"/>
          </w:rPr>
          <w:t>Figure G-4. Stable velocity spectra using a 15 m/s wind speed at 80 m; the non-IEC models use RICH_NO = 0.05 and UStar = 1.1 m/s; the IEC models, which are neutral (RICH_NO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_Toc336257227 \h </w:instrText>
        </w:r>
        <w:r w:rsidR="00263541">
          <w:rPr>
            <w:webHidden/>
          </w:rPr>
        </w:r>
        <w:r w:rsidR="00263541">
          <w:rPr>
            <w:webHidden/>
          </w:rPr>
          <w:fldChar w:fldCharType="separate"/>
        </w:r>
        <w:r w:rsidR="00263541">
          <w:rPr>
            <w:webHidden/>
          </w:rPr>
          <w:t>73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8" w:history="1">
        <w:r w:rsidR="00263541" w:rsidRPr="00D97AB8">
          <w:rPr>
            <w:rStyle w:val="Hyperlink"/>
          </w:rPr>
          <w:t xml:space="preserve">Figure G-5.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w:t>
        </w:r>
        <w:r w:rsidR="00263541" w:rsidRPr="00D97AB8">
          <w:rPr>
            <w:rStyle w:val="Hyperlink"/>
            <w:i/>
          </w:rPr>
          <w:t>;</w:t>
        </w:r>
        <w:r w:rsidR="00263541" w:rsidRPr="00D97AB8">
          <w:rPr>
            <w:rStyle w:val="Hyperlink"/>
          </w:rPr>
          <w:t xml:space="preserve">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_Toc336257228 \h </w:instrText>
        </w:r>
        <w:r w:rsidR="00263541">
          <w:rPr>
            <w:webHidden/>
          </w:rPr>
        </w:r>
        <w:r w:rsidR="00263541">
          <w:rPr>
            <w:webHidden/>
          </w:rPr>
          <w:fldChar w:fldCharType="separate"/>
        </w:r>
        <w:r w:rsidR="00263541">
          <w:rPr>
            <w:webHidden/>
          </w:rPr>
          <w:t>74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29" w:history="1">
        <w:r w:rsidR="00263541" w:rsidRPr="00D97AB8">
          <w:rPr>
            <w:rStyle w:val="Hyperlink"/>
          </w:rPr>
          <w:t xml:space="preserve">Figure G-6.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1.1 m/s;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_Toc336257229 \h </w:instrText>
        </w:r>
        <w:r w:rsidR="00263541">
          <w:rPr>
            <w:webHidden/>
          </w:rPr>
        </w:r>
        <w:r w:rsidR="00263541">
          <w:rPr>
            <w:webHidden/>
          </w:rPr>
          <w:fldChar w:fldCharType="separate"/>
        </w:r>
        <w:r w:rsidR="00263541">
          <w:rPr>
            <w:webHidden/>
          </w:rPr>
          <w:t>75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6" w:anchor="_Toc336257230" w:history="1">
        <w:r w:rsidR="00263541" w:rsidRPr="00D97AB8">
          <w:rPr>
            <w:rStyle w:val="Hyperlink"/>
          </w:rPr>
          <w:t>Figure H-1.  Sample AeroDyn coherent turbulence parameter input file</w:t>
        </w:r>
        <w:r w:rsidR="00263541">
          <w:rPr>
            <w:webHidden/>
          </w:rPr>
          <w:tab/>
        </w:r>
        <w:r w:rsidR="00263541">
          <w:rPr>
            <w:webHidden/>
          </w:rPr>
          <w:fldChar w:fldCharType="begin"/>
        </w:r>
        <w:r w:rsidR="00263541">
          <w:rPr>
            <w:webHidden/>
          </w:rPr>
          <w:instrText xml:space="preserve"> PAGEREF _Toc336257230 \h </w:instrText>
        </w:r>
        <w:r w:rsidR="00263541">
          <w:rPr>
            <w:webHidden/>
          </w:rPr>
        </w:r>
        <w:r w:rsidR="00263541">
          <w:rPr>
            <w:webHidden/>
          </w:rPr>
          <w:fldChar w:fldCharType="separate"/>
        </w:r>
        <w:r w:rsidR="00263541">
          <w:rPr>
            <w:webHidden/>
          </w:rPr>
          <w:t>76</w:t>
        </w:r>
        <w:r w:rsidR="00263541">
          <w:rPr>
            <w:webHidden/>
          </w:rPr>
          <w:fldChar w:fldCharType="end"/>
        </w:r>
      </w:hyperlink>
    </w:p>
    <w:p w:rsidR="00EB488C" w:rsidRDefault="00013EBF" w:rsidP="00EB488C">
      <w:pPr>
        <w:pStyle w:val="NRELText"/>
      </w:pPr>
      <w:r>
        <w:fldChar w:fldCharType="end"/>
      </w:r>
    </w:p>
    <w:p w:rsidR="00EB488C" w:rsidRDefault="00EB488C" w:rsidP="00A55836">
      <w:pPr>
        <w:pStyle w:val="Head1"/>
        <w:rPr>
          <w:noProof/>
        </w:rPr>
      </w:pPr>
      <w:bookmarkStart w:id="8" w:name="_Toc336257126"/>
      <w:r>
        <w:rPr>
          <w:noProof/>
        </w:rPr>
        <w:t>List of Tables</w:t>
      </w:r>
      <w:bookmarkEnd w:id="8"/>
    </w:p>
    <w:p w:rsidR="00263541" w:rsidRDefault="00013EBF">
      <w:pPr>
        <w:pStyle w:val="TOC1"/>
        <w:rPr>
          <w:rFonts w:asciiTheme="minorHAnsi" w:eastAsiaTheme="minorEastAsia" w:hAnsiTheme="minorHAnsi" w:cstheme="minorBidi"/>
          <w:bCs w:val="0"/>
          <w:sz w:val="22"/>
          <w:szCs w:val="22"/>
        </w:rPr>
      </w:pPr>
      <w:r>
        <w:fldChar w:fldCharType="begin"/>
      </w:r>
      <w:r w:rsidR="0089033F">
        <w:instrText xml:space="preserve"> TOC \h \z \t "NREL Table Caption,1" </w:instrText>
      </w:r>
      <w:r>
        <w:fldChar w:fldCharType="separate"/>
      </w:r>
      <w:hyperlink r:id="rId57" w:anchor="_Toc336257231" w:history="1">
        <w:r w:rsidR="00263541" w:rsidRPr="00DF0455">
          <w:rPr>
            <w:rStyle w:val="Hyperlink"/>
          </w:rPr>
          <w:t>Table 1. Files in the TurbSim Archive</w:t>
        </w:r>
        <w:r w:rsidR="00263541">
          <w:rPr>
            <w:webHidden/>
          </w:rPr>
          <w:tab/>
        </w:r>
        <w:r w:rsidR="00263541">
          <w:rPr>
            <w:webHidden/>
          </w:rPr>
          <w:fldChar w:fldCharType="begin"/>
        </w:r>
        <w:r w:rsidR="00263541">
          <w:rPr>
            <w:webHidden/>
          </w:rPr>
          <w:instrText xml:space="preserve"> PAGEREF _Toc336257231 \h </w:instrText>
        </w:r>
        <w:r w:rsidR="00263541">
          <w:rPr>
            <w:webHidden/>
          </w:rPr>
        </w:r>
        <w:r w:rsidR="00263541">
          <w:rPr>
            <w:webHidden/>
          </w:rPr>
          <w:fldChar w:fldCharType="separate"/>
        </w:r>
        <w:r w:rsidR="00263541">
          <w:rPr>
            <w:webHidden/>
          </w:rPr>
          <w:t>3</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8" w:anchor="_Toc336257232" w:history="1">
        <w:r w:rsidR="00263541" w:rsidRPr="00DF0455">
          <w:rPr>
            <w:rStyle w:val="Hyperlink"/>
          </w:rPr>
          <w:t>Table 2. Definitions of TurbSim Wind-Component Coordinate Systems</w:t>
        </w:r>
        <w:r w:rsidR="00263541">
          <w:rPr>
            <w:webHidden/>
          </w:rPr>
          <w:tab/>
        </w:r>
        <w:r w:rsidR="00263541">
          <w:rPr>
            <w:webHidden/>
          </w:rPr>
          <w:fldChar w:fldCharType="begin"/>
        </w:r>
        <w:r w:rsidR="00263541">
          <w:rPr>
            <w:webHidden/>
          </w:rPr>
          <w:instrText xml:space="preserve"> PAGEREF _Toc336257232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59" w:anchor="_Toc336257233" w:history="1">
        <w:r w:rsidR="00263541" w:rsidRPr="00DF0455">
          <w:rPr>
            <w:rStyle w:val="Hyperlink"/>
          </w:rPr>
          <w:t xml:space="preserve">Table 3. Valid </w:t>
        </w:r>
        <w:r w:rsidR="00263541" w:rsidRPr="00DF0455">
          <w:rPr>
            <w:rStyle w:val="Hyperlink"/>
            <w:i/>
          </w:rPr>
          <w:t>ScaleIEC</w:t>
        </w:r>
        <w:r w:rsidR="00263541" w:rsidRPr="00DF0455">
          <w:rPr>
            <w:rStyle w:val="Hyperlink"/>
          </w:rPr>
          <w:t xml:space="preserve"> Values</w:t>
        </w:r>
        <w:r w:rsidR="00263541">
          <w:rPr>
            <w:webHidden/>
          </w:rPr>
          <w:tab/>
        </w:r>
        <w:r w:rsidR="00263541">
          <w:rPr>
            <w:webHidden/>
          </w:rPr>
          <w:fldChar w:fldCharType="begin"/>
        </w:r>
        <w:r w:rsidR="00263541">
          <w:rPr>
            <w:webHidden/>
          </w:rPr>
          <w:instrText xml:space="preserve"> PAGEREF _Toc336257233 \h </w:instrText>
        </w:r>
        <w:r w:rsidR="00263541">
          <w:rPr>
            <w:webHidden/>
          </w:rPr>
        </w:r>
        <w:r w:rsidR="00263541">
          <w:rPr>
            <w:webHidden/>
          </w:rPr>
          <w:fldChar w:fldCharType="separate"/>
        </w:r>
        <w:r w:rsidR="00263541">
          <w:rPr>
            <w:webHidden/>
          </w:rPr>
          <w:t>9</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0" w:anchor="_Toc336257234" w:history="1">
        <w:r w:rsidR="00263541" w:rsidRPr="00DF0455">
          <w:rPr>
            <w:rStyle w:val="Hyperlink"/>
          </w:rPr>
          <w:t>Table 4. Valid TurbSim Spectral Models</w:t>
        </w:r>
        <w:r w:rsidR="00263541">
          <w:rPr>
            <w:webHidden/>
          </w:rPr>
          <w:tab/>
        </w:r>
        <w:r w:rsidR="00263541">
          <w:rPr>
            <w:webHidden/>
          </w:rPr>
          <w:fldChar w:fldCharType="begin"/>
        </w:r>
        <w:r w:rsidR="00263541">
          <w:rPr>
            <w:webHidden/>
          </w:rPr>
          <w:instrText xml:space="preserve"> PAGEREF _Toc336257234 \h </w:instrText>
        </w:r>
        <w:r w:rsidR="00263541">
          <w:rPr>
            <w:webHidden/>
          </w:rPr>
        </w:r>
        <w:r w:rsidR="00263541">
          <w:rPr>
            <w:webHidden/>
          </w:rPr>
          <w:fldChar w:fldCharType="separate"/>
        </w:r>
        <w:r w:rsidR="00263541">
          <w:rPr>
            <w:webHidden/>
          </w:rPr>
          <w:t>12</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1" w:anchor="_Toc336257235" w:history="1">
        <w:r w:rsidR="00263541" w:rsidRPr="00DF0455">
          <w:rPr>
            <w:rStyle w:val="Hyperlink"/>
          </w:rPr>
          <w:t>Table 5. Valid IEC Turbulence Models</w:t>
        </w:r>
        <w:r w:rsidR="00263541">
          <w:rPr>
            <w:webHidden/>
          </w:rPr>
          <w:tab/>
        </w:r>
        <w:r w:rsidR="00263541">
          <w:rPr>
            <w:webHidden/>
          </w:rPr>
          <w:fldChar w:fldCharType="begin"/>
        </w:r>
        <w:r w:rsidR="00263541">
          <w:rPr>
            <w:webHidden/>
          </w:rPr>
          <w:instrText xml:space="preserve"> PAGEREF _Toc336257235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2" w:anchor="_Toc336257236" w:history="1">
        <w:r w:rsidR="00263541" w:rsidRPr="00DF0455">
          <w:rPr>
            <w:rStyle w:val="Hyperlink"/>
          </w:rPr>
          <w:t>Table 6. Valid Wind Profile Types</w:t>
        </w:r>
        <w:r w:rsidR="00263541">
          <w:rPr>
            <w:webHidden/>
          </w:rPr>
          <w:tab/>
        </w:r>
        <w:r w:rsidR="00263541">
          <w:rPr>
            <w:webHidden/>
          </w:rPr>
          <w:fldChar w:fldCharType="begin"/>
        </w:r>
        <w:r w:rsidR="00263541">
          <w:rPr>
            <w:webHidden/>
          </w:rPr>
          <w:instrText xml:space="preserve"> PAGEREF _Toc336257236 \h </w:instrText>
        </w:r>
        <w:r w:rsidR="00263541">
          <w:rPr>
            <w:webHidden/>
          </w:rPr>
        </w:r>
        <w:r w:rsidR="00263541">
          <w:rPr>
            <w:webHidden/>
          </w:rPr>
          <w:fldChar w:fldCharType="separate"/>
        </w:r>
        <w:r w:rsidR="00263541">
          <w:rPr>
            <w:webHidden/>
          </w:rPr>
          <w:t>15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37" w:history="1">
        <w:r w:rsidR="00263541" w:rsidRPr="00DF0455">
          <w:rPr>
            <w:rStyle w:val="Hyperlink"/>
          </w:rPr>
          <w:t>Table 7. Default Inputs for Meteorological Boundary Conditions</w:t>
        </w:r>
        <w:r w:rsidR="00263541">
          <w:rPr>
            <w:webHidden/>
          </w:rPr>
          <w:tab/>
        </w:r>
        <w:r w:rsidR="00263541">
          <w:rPr>
            <w:webHidden/>
          </w:rPr>
          <w:fldChar w:fldCharType="begin"/>
        </w:r>
        <w:r w:rsidR="00263541">
          <w:rPr>
            <w:webHidden/>
          </w:rPr>
          <w:instrText xml:space="preserve"> PAGEREF _Toc336257237 \h </w:instrText>
        </w:r>
        <w:r w:rsidR="00263541">
          <w:rPr>
            <w:webHidden/>
          </w:rPr>
        </w:r>
        <w:r w:rsidR="00263541">
          <w:rPr>
            <w:webHidden/>
          </w:rPr>
          <w:fldChar w:fldCharType="separate"/>
        </w:r>
        <w:r w:rsidR="00263541">
          <w:rPr>
            <w:webHidden/>
          </w:rPr>
          <w:t>17</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3" w:anchor="_Toc336257238" w:history="1">
        <w:r w:rsidR="00263541" w:rsidRPr="00DF0455">
          <w:rPr>
            <w:rStyle w:val="Hyperlink"/>
          </w:rPr>
          <w:t xml:space="preserve">Table 8. Valid </w:t>
        </w:r>
        <w:r w:rsidR="00263541" w:rsidRPr="00DF0455">
          <w:rPr>
            <w:rStyle w:val="Hyperlink"/>
            <w:i/>
          </w:rPr>
          <w:t>CTEventFile</w:t>
        </w:r>
        <w:r w:rsidR="00263541" w:rsidRPr="00DF0455">
          <w:rPr>
            <w:rStyle w:val="Hyperlink"/>
          </w:rPr>
          <w:t xml:space="preserve"> Entries</w:t>
        </w:r>
        <w:r w:rsidR="00263541">
          <w:rPr>
            <w:webHidden/>
          </w:rPr>
          <w:tab/>
        </w:r>
        <w:r w:rsidR="00263541">
          <w:rPr>
            <w:webHidden/>
          </w:rPr>
          <w:fldChar w:fldCharType="begin"/>
        </w:r>
        <w:r w:rsidR="00263541">
          <w:rPr>
            <w:webHidden/>
          </w:rPr>
          <w:instrText xml:space="preserve"> PAGEREF _Toc336257238 \h </w:instrText>
        </w:r>
        <w:r w:rsidR="00263541">
          <w:rPr>
            <w:webHidden/>
          </w:rPr>
        </w:r>
        <w:r w:rsidR="00263541">
          <w:rPr>
            <w:webHidden/>
          </w:rPr>
          <w:fldChar w:fldCharType="separate"/>
        </w:r>
        <w:r w:rsidR="00263541">
          <w:rPr>
            <w:webHidden/>
          </w:rPr>
          <w:t>24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4" w:anchor="_Toc336257239" w:history="1">
        <w:r w:rsidR="00263541" w:rsidRPr="00DF0455">
          <w:rPr>
            <w:rStyle w:val="Hyperlink"/>
          </w:rPr>
          <w:t>Table 9. Parameters in Hub-Height Binary and Formatted Files</w:t>
        </w:r>
        <w:r w:rsidR="00263541">
          <w:rPr>
            <w:webHidden/>
          </w:rPr>
          <w:tab/>
        </w:r>
        <w:r w:rsidR="00263541">
          <w:rPr>
            <w:webHidden/>
          </w:rPr>
          <w:fldChar w:fldCharType="begin"/>
        </w:r>
        <w:r w:rsidR="00263541">
          <w:rPr>
            <w:webHidden/>
          </w:rPr>
          <w:instrText xml:space="preserve"> PAGEREF _Toc336257239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r:id="rId65" w:anchor="_Toc336257240" w:history="1">
        <w:r w:rsidR="00263541" w:rsidRPr="00DF0455">
          <w:rPr>
            <w:rStyle w:val="Hyperlink"/>
          </w:rPr>
          <w:t>Table 10. Format of Hub-Height AeroDyn Files</w:t>
        </w:r>
        <w:r w:rsidR="00263541">
          <w:rPr>
            <w:webHidden/>
          </w:rPr>
          <w:tab/>
        </w:r>
        <w:r w:rsidR="00263541">
          <w:rPr>
            <w:webHidden/>
          </w:rPr>
          <w:fldChar w:fldCharType="begin"/>
        </w:r>
        <w:r w:rsidR="00263541">
          <w:rPr>
            <w:webHidden/>
          </w:rPr>
          <w:instrText xml:space="preserve"> PAGEREF _Toc336257240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1" w:history="1">
        <w:r w:rsidR="00263541" w:rsidRPr="00DF0455">
          <w:rPr>
            <w:rStyle w:val="Hyperlink"/>
          </w:rPr>
          <w:t>Table 11. Coherent Structure Peak CTKE Scaling</w:t>
        </w:r>
        <w:r w:rsidR="00263541">
          <w:rPr>
            <w:webHidden/>
          </w:rPr>
          <w:tab/>
        </w:r>
        <w:r w:rsidR="00263541">
          <w:rPr>
            <w:webHidden/>
          </w:rPr>
          <w:fldChar w:fldCharType="begin"/>
        </w:r>
        <w:r w:rsidR="00263541">
          <w:rPr>
            <w:webHidden/>
          </w:rPr>
          <w:instrText xml:space="preserve"> PAGEREF _Toc336257241 \h </w:instrText>
        </w:r>
        <w:r w:rsidR="00263541">
          <w:rPr>
            <w:webHidden/>
          </w:rPr>
        </w:r>
        <w:r w:rsidR="00263541">
          <w:rPr>
            <w:webHidden/>
          </w:rPr>
          <w:fldChar w:fldCharType="separate"/>
        </w:r>
        <w:r w:rsidR="00263541">
          <w:rPr>
            <w:webHidden/>
          </w:rPr>
          <w:t>46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2" w:history="1">
        <w:r w:rsidR="00263541" w:rsidRPr="00DF0455">
          <w:rPr>
            <w:rStyle w:val="Hyperlink"/>
          </w:rPr>
          <w:t>Table D-1. Full-Field TurbSim Binary File Header Format</w:t>
        </w:r>
        <w:r w:rsidR="00263541">
          <w:rPr>
            <w:webHidden/>
          </w:rPr>
          <w:tab/>
        </w:r>
        <w:r w:rsidR="00263541">
          <w:rPr>
            <w:webHidden/>
          </w:rPr>
          <w:fldChar w:fldCharType="begin"/>
        </w:r>
        <w:r w:rsidR="00263541">
          <w:rPr>
            <w:webHidden/>
          </w:rPr>
          <w:instrText xml:space="preserve"> PAGEREF _Toc336257242 \h </w:instrText>
        </w:r>
        <w:r w:rsidR="00263541">
          <w:rPr>
            <w:webHidden/>
          </w:rPr>
        </w:r>
        <w:r w:rsidR="00263541">
          <w:rPr>
            <w:webHidden/>
          </w:rPr>
          <w:fldChar w:fldCharType="separate"/>
        </w:r>
        <w:r w:rsidR="00263541">
          <w:rPr>
            <w:webHidden/>
          </w:rPr>
          <w:t>64</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3" w:history="1">
        <w:r w:rsidR="00263541" w:rsidRPr="00DF0455">
          <w:rPr>
            <w:rStyle w:val="Hyperlink"/>
          </w:rPr>
          <w:t>Table D-2. FF TurbSim Binary File Grid Format</w:t>
        </w:r>
        <w:r w:rsidR="00263541">
          <w:rPr>
            <w:webHidden/>
          </w:rPr>
          <w:tab/>
        </w:r>
        <w:r w:rsidR="00263541">
          <w:rPr>
            <w:webHidden/>
          </w:rPr>
          <w:fldChar w:fldCharType="begin"/>
        </w:r>
        <w:r w:rsidR="00263541">
          <w:rPr>
            <w:webHidden/>
          </w:rPr>
          <w:instrText xml:space="preserve"> PAGEREF _Toc336257243 \h </w:instrText>
        </w:r>
        <w:r w:rsidR="00263541">
          <w:rPr>
            <w:webHidden/>
          </w:rPr>
        </w:r>
        <w:r w:rsidR="00263541">
          <w:rPr>
            <w:webHidden/>
          </w:rPr>
          <w:fldChar w:fldCharType="separate"/>
        </w:r>
        <w:r w:rsidR="00263541">
          <w:rPr>
            <w:webHidden/>
          </w:rPr>
          <w:t>65</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4" w:history="1">
        <w:r w:rsidR="00263541" w:rsidRPr="00DF0455">
          <w:rPr>
            <w:rStyle w:val="Hyperlink"/>
          </w:rPr>
          <w:t>Table E-1. Full-Field Bladed-Style Binary File Header Format</w:t>
        </w:r>
        <w:r w:rsidR="00263541">
          <w:rPr>
            <w:webHidden/>
          </w:rPr>
          <w:tab/>
        </w:r>
        <w:r w:rsidR="00263541">
          <w:rPr>
            <w:webHidden/>
          </w:rPr>
          <w:fldChar w:fldCharType="begin"/>
        </w:r>
        <w:r w:rsidR="00263541">
          <w:rPr>
            <w:webHidden/>
          </w:rPr>
          <w:instrText xml:space="preserve"> PAGEREF _Toc336257244 \h </w:instrText>
        </w:r>
        <w:r w:rsidR="00263541">
          <w:rPr>
            <w:webHidden/>
          </w:rPr>
        </w:r>
        <w:r w:rsidR="00263541">
          <w:rPr>
            <w:webHidden/>
          </w:rPr>
          <w:fldChar w:fldCharType="separate"/>
        </w:r>
        <w:r w:rsidR="00263541">
          <w:rPr>
            <w:webHidden/>
          </w:rPr>
          <w:t>66</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5" w:history="1">
        <w:r w:rsidR="00263541" w:rsidRPr="00DF0455">
          <w:rPr>
            <w:rStyle w:val="Hyperlink"/>
          </w:rPr>
          <w:t>Table E-2. Format of Grid Velocities in Full-Field Bladed-Style Binary File Format</w:t>
        </w:r>
        <w:r w:rsidR="00263541">
          <w:rPr>
            <w:webHidden/>
          </w:rPr>
          <w:tab/>
        </w:r>
        <w:r w:rsidR="00263541">
          <w:rPr>
            <w:webHidden/>
          </w:rPr>
          <w:fldChar w:fldCharType="begin"/>
        </w:r>
        <w:r w:rsidR="00263541">
          <w:rPr>
            <w:webHidden/>
          </w:rPr>
          <w:instrText xml:space="preserve"> PAGEREF _Toc336257245 \h </w:instrText>
        </w:r>
        <w:r w:rsidR="00263541">
          <w:rPr>
            <w:webHidden/>
          </w:rPr>
        </w:r>
        <w:r w:rsidR="00263541">
          <w:rPr>
            <w:webHidden/>
          </w:rPr>
          <w:fldChar w:fldCharType="separate"/>
        </w:r>
        <w:r w:rsidR="00263541">
          <w:rPr>
            <w:webHidden/>
          </w:rPr>
          <w:t>67</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6" w:history="1">
        <w:r w:rsidR="00263541" w:rsidRPr="00DF0455">
          <w:rPr>
            <w:rStyle w:val="Hyperlink"/>
          </w:rPr>
          <w:t>Table F-1: Format of Header in TurbSim Binary Tower-Data File</w:t>
        </w:r>
        <w:r w:rsidR="00263541">
          <w:rPr>
            <w:webHidden/>
          </w:rPr>
          <w:tab/>
        </w:r>
        <w:r w:rsidR="00263541">
          <w:rPr>
            <w:webHidden/>
          </w:rPr>
          <w:fldChar w:fldCharType="begin"/>
        </w:r>
        <w:r w:rsidR="00263541">
          <w:rPr>
            <w:webHidden/>
          </w:rPr>
          <w:instrText xml:space="preserve"> PAGEREF _Toc336257246 \h </w:instrText>
        </w:r>
        <w:r w:rsidR="00263541">
          <w:rPr>
            <w:webHidden/>
          </w:rPr>
        </w:r>
        <w:r w:rsidR="00263541">
          <w:rPr>
            <w:webHidden/>
          </w:rPr>
          <w:fldChar w:fldCharType="separate"/>
        </w:r>
        <w:r w:rsidR="00263541">
          <w:rPr>
            <w:webHidden/>
          </w:rPr>
          <w:t>68</w:t>
        </w:r>
        <w:r w:rsidR="00263541">
          <w:rPr>
            <w:webHidden/>
          </w:rPr>
          <w:fldChar w:fldCharType="end"/>
        </w:r>
      </w:hyperlink>
    </w:p>
    <w:p w:rsidR="00263541" w:rsidRDefault="0077108B">
      <w:pPr>
        <w:pStyle w:val="TOC1"/>
        <w:rPr>
          <w:rFonts w:asciiTheme="minorHAnsi" w:eastAsiaTheme="minorEastAsia" w:hAnsiTheme="minorHAnsi" w:cstheme="minorBidi"/>
          <w:bCs w:val="0"/>
          <w:sz w:val="22"/>
          <w:szCs w:val="22"/>
        </w:rPr>
      </w:pPr>
      <w:hyperlink w:anchor="_Toc336257247" w:history="1">
        <w:r w:rsidR="00263541" w:rsidRPr="00DF0455">
          <w:rPr>
            <w:rStyle w:val="Hyperlink"/>
          </w:rPr>
          <w:t>Table F-2: Format of Grid Velocities in TurbSim Binary Tower-Data File</w:t>
        </w:r>
        <w:r w:rsidR="00263541">
          <w:rPr>
            <w:webHidden/>
          </w:rPr>
          <w:tab/>
        </w:r>
        <w:r w:rsidR="00263541">
          <w:rPr>
            <w:webHidden/>
          </w:rPr>
          <w:fldChar w:fldCharType="begin"/>
        </w:r>
        <w:r w:rsidR="00263541">
          <w:rPr>
            <w:webHidden/>
          </w:rPr>
          <w:instrText xml:space="preserve"> PAGEREF _Toc336257247 \h </w:instrText>
        </w:r>
        <w:r w:rsidR="00263541">
          <w:rPr>
            <w:webHidden/>
          </w:rPr>
        </w:r>
        <w:r w:rsidR="00263541">
          <w:rPr>
            <w:webHidden/>
          </w:rPr>
          <w:fldChar w:fldCharType="separate"/>
        </w:r>
        <w:r w:rsidR="00263541">
          <w:rPr>
            <w:webHidden/>
          </w:rPr>
          <w:t>68</w:t>
        </w:r>
        <w:r w:rsidR="00263541">
          <w:rPr>
            <w:webHidden/>
          </w:rPr>
          <w:fldChar w:fldCharType="end"/>
        </w:r>
      </w:hyperlink>
    </w:p>
    <w:p w:rsidR="00EB488C" w:rsidRDefault="00013EBF" w:rsidP="00EB488C">
      <w:pPr>
        <w:pStyle w:val="NRELText"/>
      </w:pPr>
      <w:r>
        <w:fldChar w:fldCharType="end"/>
      </w:r>
    </w:p>
    <w:p w:rsidR="00EB488C" w:rsidRPr="00EB488C" w:rsidRDefault="00EB488C" w:rsidP="00EB488C">
      <w:pPr>
        <w:pStyle w:val="NRELText"/>
        <w:sectPr w:rsidR="00EB488C" w:rsidRPr="00EB488C" w:rsidSect="00C478FF">
          <w:footerReference w:type="default" r:id="rId66"/>
          <w:pgSz w:w="12240" w:h="15840"/>
          <w:pgMar w:top="1440" w:right="1440" w:bottom="1440" w:left="1440" w:header="720" w:footer="720" w:gutter="0"/>
          <w:pgNumType w:fmt="lowerRoman"/>
          <w:cols w:space="432"/>
        </w:sectPr>
      </w:pPr>
    </w:p>
    <w:p w:rsidR="00282F7C" w:rsidRDefault="00282F7C">
      <w:pPr>
        <w:pStyle w:val="Head1"/>
      </w:pPr>
      <w:bookmarkStart w:id="9" w:name="_Toc111947832"/>
      <w:bookmarkStart w:id="10" w:name="_Toc336257127"/>
      <w:r>
        <w:lastRenderedPageBreak/>
        <w:t>Introduction</w:t>
      </w:r>
      <w:bookmarkEnd w:id="9"/>
      <w:bookmarkEnd w:id="10"/>
    </w:p>
    <w:p w:rsidR="00CE2E82" w:rsidRDefault="005F2AAB" w:rsidP="00CE2E82">
      <w:pPr>
        <w:pStyle w:val="NRELText"/>
      </w:pPr>
      <w:r>
        <w:t xml:space="preserve">TurbSim is a </w:t>
      </w:r>
      <w:r w:rsidRPr="005F2AAB">
        <w:t>stochastic, full-field, turbulent-wind simulator</w:t>
      </w:r>
      <w:r w:rsidR="008E1A27">
        <w:t>.</w:t>
      </w:r>
      <w:r w:rsidR="008533BD">
        <w:t xml:space="preserve"> </w:t>
      </w:r>
      <w:r w:rsidR="00D122EE">
        <w:t>It uses a statistical model (as opposed to a physics-based model) to numerically simulate</w:t>
      </w:r>
      <w:r w:rsidR="00305BDE">
        <w:t xml:space="preserve"> time series of three-</w:t>
      </w:r>
      <w:r w:rsidR="006F6C64">
        <w:t>comp</w:t>
      </w:r>
      <w:r w:rsidR="003C30D6">
        <w:t>on</w:t>
      </w:r>
      <w:r w:rsidR="006F6C64">
        <w:t>ent wind-</w:t>
      </w:r>
      <w:r w:rsidR="00D410FA">
        <w:t>speed</w:t>
      </w:r>
      <w:r w:rsidR="00305BDE">
        <w:t xml:space="preserve"> vectors at points </w:t>
      </w:r>
      <w:r w:rsidR="00EA541C">
        <w:t>i</w:t>
      </w:r>
      <w:r w:rsidR="00305BDE">
        <w:t xml:space="preserve">n a </w:t>
      </w:r>
      <w:r w:rsidR="00ED383F">
        <w:t xml:space="preserve">two-dimensional </w:t>
      </w:r>
      <w:r w:rsidR="00EA541C">
        <w:t xml:space="preserve">vertical </w:t>
      </w:r>
      <w:r w:rsidR="00305BDE">
        <w:t xml:space="preserve">rectangular </w:t>
      </w:r>
      <w:r w:rsidR="0076467B">
        <w:t>grid</w:t>
      </w:r>
      <w:r w:rsidR="003C30D6">
        <w:t xml:space="preserve"> that is fixed in space</w:t>
      </w:r>
      <w:r w:rsidR="00305BDE">
        <w:t>.</w:t>
      </w:r>
      <w:r w:rsidR="008533BD">
        <w:t xml:space="preserve"> </w:t>
      </w:r>
      <w:r w:rsidR="00305BDE">
        <w:t xml:space="preserve">TurbSim output </w:t>
      </w:r>
      <w:r w:rsidR="0076467B">
        <w:t xml:space="preserve">can be used </w:t>
      </w:r>
      <w:r w:rsidR="008E1A27">
        <w:t>as</w:t>
      </w:r>
      <w:r w:rsidR="00305BDE">
        <w:t xml:space="preserve"> input into AeroDyn-based </w:t>
      </w:r>
      <w:bookmarkStart w:id="11" w:name="Reference_AeroDyn"/>
      <w:r w:rsidR="00F9717E" w:rsidRPr="006F4C92">
        <w:t>[</w:t>
      </w:r>
      <w:fldSimple w:instr=" SEQ References \* MERGEFORMAT  \* MERGEFORMAT ">
        <w:r w:rsidR="00263541">
          <w:rPr>
            <w:noProof/>
          </w:rPr>
          <w:t>1</w:t>
        </w:r>
      </w:fldSimple>
      <w:r w:rsidR="00F9717E" w:rsidRPr="006F4C92">
        <w:t>]</w:t>
      </w:r>
      <w:bookmarkEnd w:id="11"/>
      <w:r w:rsidR="00F9717E">
        <w:t xml:space="preserve"> </w:t>
      </w:r>
      <w:r w:rsidR="00305BDE">
        <w:t>codes such as FAST</w:t>
      </w:r>
      <w:r w:rsidR="00DC197B">
        <w:t xml:space="preserve"> </w:t>
      </w:r>
      <w:bookmarkStart w:id="12" w:name="Reference_FAST"/>
      <w:r w:rsidR="00DC197B">
        <w:t>[</w:t>
      </w:r>
      <w:fldSimple w:instr=" SEQ References \* MERGEFORMAT  \* MERGEFORMAT ">
        <w:r w:rsidR="00263541">
          <w:rPr>
            <w:noProof/>
          </w:rPr>
          <w:t>2</w:t>
        </w:r>
      </w:fldSimple>
      <w:r w:rsidR="00DC197B">
        <w:t>]</w:t>
      </w:r>
      <w:bookmarkEnd w:id="12"/>
      <w:r w:rsidR="00DC197B">
        <w:t xml:space="preserve"> </w:t>
      </w:r>
      <w:r w:rsidR="00305BDE">
        <w:t>or MSC.ADAMS®</w:t>
      </w:r>
      <w:r w:rsidR="00DC197B">
        <w:t xml:space="preserve"> </w:t>
      </w:r>
      <w:bookmarkStart w:id="13" w:name="Reference_ADAMS"/>
      <w:r w:rsidR="00DC197B">
        <w:t>[</w:t>
      </w:r>
      <w:fldSimple w:instr=" SEQ References \* MERGEFORMAT  \* MERGEFORMAT ">
        <w:r w:rsidR="00263541">
          <w:rPr>
            <w:noProof/>
          </w:rPr>
          <w:t>3</w:t>
        </w:r>
      </w:fldSimple>
      <w:r w:rsidR="00DC197B">
        <w:t>]</w:t>
      </w:r>
      <w:bookmarkEnd w:id="13"/>
      <w:r w:rsidR="00ED383F">
        <w:t>.</w:t>
      </w:r>
      <w:r w:rsidR="008533BD">
        <w:t xml:space="preserve"> </w:t>
      </w:r>
      <w:r w:rsidR="00ED383F">
        <w:t>AeroDyn</w:t>
      </w:r>
      <w:r w:rsidR="00EF16FA">
        <w:t>’s InflowWind module</w:t>
      </w:r>
      <w:r w:rsidR="00ED383F">
        <w:t xml:space="preserve"> uses Taylor’s frozen turbulence hypothesis to obtain </w:t>
      </w:r>
      <w:r w:rsidR="00715425">
        <w:t xml:space="preserve">local </w:t>
      </w:r>
      <w:r w:rsidR="00ED383F">
        <w:t>wind speeds</w:t>
      </w:r>
      <w:r w:rsidR="00715425">
        <w:t>,</w:t>
      </w:r>
      <w:r w:rsidR="00ED383F">
        <w:t xml:space="preserve"> </w:t>
      </w:r>
      <w:r w:rsidR="00715425">
        <w:t>interpolating</w:t>
      </w:r>
      <w:r w:rsidR="00ED383F">
        <w:t xml:space="preserve"> </w:t>
      </w:r>
      <w:r w:rsidR="00715425">
        <w:t xml:space="preserve">the TurbSim-generated fields </w:t>
      </w:r>
      <w:r w:rsidR="00ED383F">
        <w:t xml:space="preserve">in </w:t>
      </w:r>
      <w:r w:rsidR="00715425">
        <w:t xml:space="preserve">both </w:t>
      </w:r>
      <w:r w:rsidR="00ED383F">
        <w:t>time and space.</w:t>
      </w:r>
    </w:p>
    <w:p w:rsidR="00510E55" w:rsidRDefault="0098256F">
      <w:pPr>
        <w:pStyle w:val="NRELText"/>
      </w:pPr>
      <w:r>
        <w:t>Spectra of velocity components and spatial coherence are defined in the frequency domain, and an inverse Fourier transform produces time series.</w:t>
      </w:r>
      <w:r w:rsidR="008533BD">
        <w:t xml:space="preserve"> </w:t>
      </w:r>
      <w:r w:rsidR="008476CC">
        <w:t xml:space="preserve">The </w:t>
      </w:r>
      <w:r w:rsidR="00196320" w:rsidRPr="00196320">
        <w:t xml:space="preserve">underlying theory </w:t>
      </w:r>
      <w:r w:rsidR="008476CC">
        <w:t xml:space="preserve">behind this method of simulating time series </w:t>
      </w:r>
      <w:r w:rsidR="00196320" w:rsidRPr="00196320">
        <w:t xml:space="preserve">assumes </w:t>
      </w:r>
      <w:r w:rsidR="00AE5180">
        <w:t>a</w:t>
      </w:r>
      <w:r w:rsidR="00196320" w:rsidRPr="00196320">
        <w:t xml:space="preserve"> </w:t>
      </w:r>
      <w:r w:rsidR="00AE5180" w:rsidRPr="00196320">
        <w:t xml:space="preserve">stationary </w:t>
      </w:r>
      <w:r w:rsidR="00196320" w:rsidRPr="00196320">
        <w:t>process</w:t>
      </w:r>
      <w:r w:rsidR="008476CC">
        <w:t>.</w:t>
      </w:r>
      <w:r w:rsidR="008533BD">
        <w:t xml:space="preserve"> </w:t>
      </w:r>
      <w:r w:rsidR="00AE5180">
        <w:t xml:space="preserve">To </w:t>
      </w:r>
      <w:r w:rsidR="004E3305">
        <w:t>simulate</w:t>
      </w:r>
      <w:r w:rsidR="00AE5180">
        <w:t xml:space="preserve"> non-stationary components, </w:t>
      </w:r>
      <w:r w:rsidR="00EA541C">
        <w:t>TurbSim</w:t>
      </w:r>
      <w:r w:rsidR="003C30D6">
        <w:t>—used with AeroDyn—</w:t>
      </w:r>
      <w:r w:rsidR="00A55836">
        <w:t>can</w:t>
      </w:r>
      <w:r w:rsidR="00AE5180">
        <w:t xml:space="preserve"> superimpose coherent turbulent structures onto </w:t>
      </w:r>
      <w:r w:rsidR="00EA541C">
        <w:t xml:space="preserve">the </w:t>
      </w:r>
      <w:r w:rsidR="00AE5180">
        <w:t xml:space="preserve">time series </w:t>
      </w:r>
      <w:r w:rsidR="00EA541C">
        <w:t>it generates</w:t>
      </w:r>
      <w:r w:rsidR="00AE5180">
        <w:t>.</w:t>
      </w:r>
      <w:r w:rsidR="008533BD">
        <w:t xml:space="preserve"> </w:t>
      </w:r>
      <w:r w:rsidR="0047685C">
        <w:t xml:space="preserve">The basic simulation method is summarized in </w:t>
      </w:r>
      <w:r w:rsidR="00013EBF">
        <w:fldChar w:fldCharType="begin"/>
      </w:r>
      <w:r w:rsidR="0047685C">
        <w:instrText xml:space="preserve"> REF Figure_SimulationMethod \h </w:instrText>
      </w:r>
      <w:r w:rsidR="00013EBF">
        <w:fldChar w:fldCharType="separate"/>
      </w:r>
      <w:r w:rsidR="00263541">
        <w:t xml:space="preserve">Figure </w:t>
      </w:r>
      <w:r w:rsidR="00263541">
        <w:rPr>
          <w:noProof/>
        </w:rPr>
        <w:t>1</w:t>
      </w:r>
      <w:r w:rsidR="00013EBF">
        <w:fldChar w:fldCharType="end"/>
      </w:r>
      <w:r w:rsidR="0047685C">
        <w:t>.</w:t>
      </w:r>
    </w:p>
    <w:p w:rsidR="00FC31ED" w:rsidRPr="00FC31ED" w:rsidRDefault="00FC31ED" w:rsidP="00226813">
      <w:pPr>
        <w:pStyle w:val="Head1"/>
      </w:pPr>
      <w:bookmarkStart w:id="14" w:name="_Toc336257128"/>
      <w:r>
        <w:t>History</w:t>
      </w:r>
      <w:bookmarkEnd w:id="14"/>
    </w:p>
    <w:p w:rsidR="00CE2E82" w:rsidRDefault="0077108B" w:rsidP="00CE2E82">
      <w:pPr>
        <w:pStyle w:val="NRELText"/>
      </w:pPr>
      <w:r>
        <w:rPr>
          <w:noProof/>
        </w:rPr>
        <w:pict>
          <v:shape id="_x0000_s1368" type="#_x0000_t202" style="position:absolute;margin-left:0;margin-top:0;width:468pt;height:291.8pt;z-index:251648000;mso-position-horizontal:center;mso-position-horizontal-relative:margin;mso-position-vertical:bottom;mso-position-vertical-relative:margin" stroked="f">
            <v:textbox style="mso-next-textbox:#_x0000_s1368" inset="3.6pt,,3.6pt">
              <w:txbxContent>
                <w:p w:rsidR="00263541" w:rsidRDefault="00263541" w:rsidP="003849FA">
                  <w:pPr>
                    <w:pStyle w:val="NRELTableText"/>
                    <w:jc w:val="center"/>
                  </w:pPr>
                  <w:r w:rsidRPr="003E76E4">
                    <w:rPr>
                      <w:noProof/>
                      <w:bdr w:val="single" w:sz="12" w:space="0" w:color="auto"/>
                    </w:rPr>
                    <w:drawing>
                      <wp:inline distT="0" distB="0" distL="0" distR="0" wp14:anchorId="6BC095E0" wp14:editId="5642AF6E">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67"/>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263541" w:rsidRPr="0047685C" w:rsidRDefault="00263541" w:rsidP="00EB488C">
                  <w:pPr>
                    <w:pStyle w:val="NRELFigureCaption"/>
                  </w:pPr>
                  <w:bookmarkStart w:id="15" w:name="Figure_SimulationMethod"/>
                  <w:bookmarkStart w:id="16" w:name="_Toc335905335"/>
                  <w:bookmarkStart w:id="17" w:name="_Toc336257188"/>
                  <w:r>
                    <w:t xml:space="preserve">Figure </w:t>
                  </w:r>
                  <w:fldSimple w:instr=" SEQ Figures \* MERGEFORMAT ">
                    <w:r>
                      <w:rPr>
                        <w:noProof/>
                      </w:rPr>
                      <w:t>1</w:t>
                    </w:r>
                  </w:fldSimple>
                  <w:bookmarkEnd w:id="15"/>
                  <w:r>
                    <w:t>.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16"/>
                  <w:bookmarkEnd w:id="17"/>
                </w:p>
              </w:txbxContent>
            </v:textbox>
            <w10:wrap type="square" anchorx="margin" anchory="margin"/>
          </v:shape>
        </w:pict>
      </w:r>
      <w:r w:rsidR="00282F7C">
        <w:t>In 1988</w:t>
      </w:r>
      <w:r w:rsidR="00A10F22">
        <w:t>,</w:t>
      </w:r>
      <w:r w:rsidR="00282F7C">
        <w:t xml:space="preserve"> Paul Veers of Sandia National Laboratories wrote a program called SNLWIND </w:t>
      </w:r>
      <w:bookmarkStart w:id="18" w:name="Reference_SNLWIND"/>
      <w:r w:rsidR="006D6BCF">
        <w:t>[</w:t>
      </w:r>
      <w:fldSimple w:instr=" SEQ References \* MERGEFORMAT  \* MERGEFORMAT ">
        <w:r w:rsidR="00263541">
          <w:rPr>
            <w:noProof/>
          </w:rPr>
          <w:t>4</w:t>
        </w:r>
      </w:fldSimple>
      <w:r w:rsidR="006D6BCF">
        <w:t>]</w:t>
      </w:r>
      <w:bookmarkEnd w:id="18"/>
      <w:r w:rsidR="00282F7C">
        <w:t xml:space="preserve"> that could generate full-field turbulent wind for the </w:t>
      </w:r>
      <w:r w:rsidR="006F6C64">
        <w:t>streamwise (</w:t>
      </w:r>
      <w:r w:rsidR="006F6C64">
        <w:rPr>
          <w:i/>
        </w:rPr>
        <w:t>u</w:t>
      </w:r>
      <w:r w:rsidR="006F6C64">
        <w:t>)</w:t>
      </w:r>
      <w:r w:rsidR="00282F7C" w:rsidRPr="006F6C64">
        <w:rPr>
          <w:i/>
        </w:rPr>
        <w:t xml:space="preserve"> </w:t>
      </w:r>
      <w:r w:rsidR="00282F7C">
        <w:t xml:space="preserve">component only. In 1992, Neil Kelley of the National Renewable Energy Laboratory (NREL) added several spectral models to SNLWIND and modified it to generate the </w:t>
      </w:r>
      <w:r w:rsidR="00282F7C" w:rsidRPr="006F6C64">
        <w:rPr>
          <w:i/>
        </w:rPr>
        <w:t>v</w:t>
      </w:r>
      <w:r w:rsidR="00282F7C">
        <w:t xml:space="preserve"> and </w:t>
      </w:r>
      <w:r w:rsidR="00282F7C" w:rsidRPr="006F6C64">
        <w:rPr>
          <w:i/>
        </w:rPr>
        <w:t>w</w:t>
      </w:r>
      <w:r w:rsidR="00282F7C">
        <w:t xml:space="preserve"> components</w:t>
      </w:r>
      <w:r w:rsidR="006F6C64">
        <w:t xml:space="preserve"> </w:t>
      </w:r>
      <w:bookmarkStart w:id="19" w:name="Reference_SNLWIND3D"/>
      <w:r w:rsidR="006D6BCF">
        <w:t>[</w:t>
      </w:r>
      <w:fldSimple w:instr=" SEQ References \* MERGEFORMAT  \* MERGEFORMAT ">
        <w:r w:rsidR="00263541">
          <w:rPr>
            <w:noProof/>
          </w:rPr>
          <w:t>5</w:t>
        </w:r>
      </w:fldSimple>
      <w:r w:rsidR="006D6BCF">
        <w:t>]</w:t>
      </w:r>
      <w:bookmarkEnd w:id="19"/>
      <w:r w:rsidR="00282F7C">
        <w:t>.</w:t>
      </w:r>
      <w:r w:rsidR="008533BD">
        <w:t xml:space="preserve"> </w:t>
      </w:r>
      <w:r w:rsidR="00282F7C">
        <w:t>SNLWIND-3D was the result.</w:t>
      </w:r>
      <w:r w:rsidR="008533BD">
        <w:t xml:space="preserve"> </w:t>
      </w:r>
      <w:r w:rsidR="00282F7C">
        <w:t>During the next five years NREL researchers</w:t>
      </w:r>
      <w:r w:rsidR="00017814">
        <w:t xml:space="preserve"> modified the program further</w:t>
      </w:r>
      <w:r w:rsidR="00282F7C">
        <w:t xml:space="preserve">, including </w:t>
      </w:r>
      <w:r w:rsidR="00017814">
        <w:t xml:space="preserve">adding </w:t>
      </w:r>
      <w:r w:rsidR="00282F7C">
        <w:t>the Kaimal and von Karman spectral models specified by the International Electrotechnical Commission (IEC).</w:t>
      </w:r>
      <w:r w:rsidR="008533BD">
        <w:t xml:space="preserve"> </w:t>
      </w:r>
      <w:r w:rsidR="00282F7C">
        <w:t>Gary Desroachers modified it to run on many different platforms by including C-</w:t>
      </w:r>
      <w:r w:rsidR="00017814">
        <w:t xml:space="preserve">preprocessor </w:t>
      </w:r>
      <w:r w:rsidR="00282F7C">
        <w:t>directives for conditional compilation.</w:t>
      </w:r>
      <w:r w:rsidR="008533BD">
        <w:t xml:space="preserve"> </w:t>
      </w:r>
      <w:r w:rsidR="00282F7C">
        <w:t xml:space="preserve">In 1997, Marshall </w:t>
      </w:r>
      <w:r w:rsidR="00282F7C">
        <w:lastRenderedPageBreak/>
        <w:t>Buhl added the ability to generate binary files that are compatible with Garrad Hassan</w:t>
      </w:r>
      <w:r w:rsidR="00017814">
        <w:t>’</w:t>
      </w:r>
      <w:r w:rsidR="00282F7C">
        <w:t xml:space="preserve">s </w:t>
      </w:r>
      <w:r w:rsidR="00017814">
        <w:t xml:space="preserve">“GH </w:t>
      </w:r>
      <w:r w:rsidR="000E38C3" w:rsidRPr="000E38C3">
        <w:t>Bladed</w:t>
      </w:r>
      <w:r w:rsidR="00017814">
        <w:t>”</w:t>
      </w:r>
      <w:r w:rsidR="000E38C3">
        <w:t xml:space="preserve"> </w:t>
      </w:r>
      <w:r w:rsidR="00282F7C">
        <w:t>turbine design code</w:t>
      </w:r>
      <w:r w:rsidR="008773FF">
        <w:t xml:space="preserve"> </w:t>
      </w:r>
      <w:bookmarkStart w:id="20" w:name="Reference_BLADED"/>
      <w:r w:rsidR="008773FF">
        <w:t>[</w:t>
      </w:r>
      <w:fldSimple w:instr=" SEQ References \* MERGEFORMAT  \* MERGEFORMAT ">
        <w:r w:rsidR="00263541">
          <w:rPr>
            <w:noProof/>
          </w:rPr>
          <w:t>6</w:t>
        </w:r>
      </w:fldSimple>
      <w:r w:rsidR="008773FF">
        <w:t>]</w:t>
      </w:r>
      <w:bookmarkEnd w:id="20"/>
      <w:r w:rsidR="00282F7C">
        <w:t>.</w:t>
      </w:r>
    </w:p>
    <w:p w:rsidR="00510E55" w:rsidRDefault="00282F7C">
      <w:pPr>
        <w:pStyle w:val="NRELText"/>
      </w:pPr>
      <w:r>
        <w:t>Both SNLWIND and SNLWIND-3D were written in FORTRAN 77 and required recompilation for different grid densities and run lengths.</w:t>
      </w:r>
      <w:r w:rsidR="008533BD">
        <w:t xml:space="preserve"> </w:t>
      </w:r>
      <w:r>
        <w:t>This made using and supporting the programs difficult.</w:t>
      </w:r>
    </w:p>
    <w:p w:rsidR="00CE2E82" w:rsidRDefault="00282F7C" w:rsidP="00CE2E82">
      <w:pPr>
        <w:pStyle w:val="NRELText"/>
      </w:pPr>
      <w:r>
        <w:t>In January 2000, Neil Kelley removed all of the spectral models except the two defined by the IEC, and Marshall Buhl modernized the remaining code by rewriting all but the Fast Fourier Transform (FFT) routines in Fortran 95 and eliminating the C-</w:t>
      </w:r>
      <w:r w:rsidR="00017814">
        <w:t xml:space="preserve">preprocessor </w:t>
      </w:r>
      <w:r>
        <w:t>directives.</w:t>
      </w:r>
      <w:r w:rsidR="008533BD">
        <w:t xml:space="preserve"> </w:t>
      </w:r>
      <w:r w:rsidR="00017814">
        <w:t xml:space="preserve">Buhl’s </w:t>
      </w:r>
      <w:r w:rsidR="002C3383">
        <w:t>changes</w:t>
      </w:r>
      <w:r>
        <w:t xml:space="preserve"> included using dynamic-memory allocation for the big arrays</w:t>
      </w:r>
      <w:r w:rsidR="002C3383">
        <w:t>, which eliminated the need to recompile for different grid sizes and run lengths</w:t>
      </w:r>
      <w:r>
        <w:t>.</w:t>
      </w:r>
      <w:r w:rsidR="008533BD">
        <w:t xml:space="preserve"> </w:t>
      </w:r>
      <w:r>
        <w:t>He modified the input and output file format, streamlined processes</w:t>
      </w:r>
      <w:r w:rsidR="00A10F22">
        <w:t>,</w:t>
      </w:r>
      <w:r>
        <w:t xml:space="preserve"> and added the ability to generate hub-height files in AeroDyn </w:t>
      </w:r>
      <w:r w:rsidR="00F845E0">
        <w:t>format</w:t>
      </w:r>
      <w:r>
        <w:t>.</w:t>
      </w:r>
      <w:r w:rsidR="008533BD">
        <w:t xml:space="preserve"> </w:t>
      </w:r>
      <w:r>
        <w:t xml:space="preserve">Because the changes were substantial, </w:t>
      </w:r>
      <w:r w:rsidR="00017814">
        <w:t xml:space="preserve">Buhl </w:t>
      </w:r>
      <w:r>
        <w:t>renamed the program SNwind (Sandia/NREL Wind)</w:t>
      </w:r>
      <w:r w:rsidR="00A20D44">
        <w:t xml:space="preserve"> </w:t>
      </w:r>
      <w:bookmarkStart w:id="21" w:name="Reference_SNWIND"/>
      <w:r w:rsidR="00A20D44">
        <w:t>[</w:t>
      </w:r>
      <w:fldSimple w:instr=" SEQ References \* MERGEFORMAT  \* MERGEFORMAT ">
        <w:r w:rsidR="00263541">
          <w:rPr>
            <w:noProof/>
          </w:rPr>
          <w:t>7</w:t>
        </w:r>
      </w:fldSimple>
      <w:r w:rsidR="00A20D44">
        <w:t>]</w:t>
      </w:r>
      <w:bookmarkEnd w:id="21"/>
      <w:r>
        <w:t>.</w:t>
      </w:r>
    </w:p>
    <w:p w:rsidR="00510E55" w:rsidRDefault="00282F7C">
      <w:pPr>
        <w:pStyle w:val="NRELText"/>
      </w:pPr>
      <w:r>
        <w:t xml:space="preserve">In 2003, NREL researchers updated the code to </w:t>
      </w:r>
      <w:r w:rsidR="002C3383">
        <w:t>add results from the Lamar Low-Level Jet Project (LLLJP)</w:t>
      </w:r>
      <w:r w:rsidR="00B2211B">
        <w:t xml:space="preserve"> and from the National Wind Technology Center (NWTC) Long-</w:t>
      </w:r>
      <w:r w:rsidR="00017814">
        <w:t>T</w:t>
      </w:r>
      <w:r w:rsidR="00B2211B">
        <w:t>erm Inflow and Structural Testing (LIST) project</w:t>
      </w:r>
      <w:r>
        <w:t>.</w:t>
      </w:r>
      <w:r w:rsidR="008533BD">
        <w:t xml:space="preserve"> </w:t>
      </w:r>
      <w:r>
        <w:t xml:space="preserve">Bonnie Jonkman </w:t>
      </w:r>
      <w:r w:rsidR="002C3383">
        <w:t xml:space="preserve">also added the </w:t>
      </w:r>
      <w:r>
        <w:t xml:space="preserve">spectral models from SNLWIND-3D </w:t>
      </w:r>
      <w:r w:rsidR="00B2211B">
        <w:t>that</w:t>
      </w:r>
      <w:r w:rsidR="002C3383">
        <w:t xml:space="preserve"> were removed from SNwind</w:t>
      </w:r>
      <w:r w:rsidR="00B2211B">
        <w:t>,</w:t>
      </w:r>
      <w:r w:rsidR="002C3383">
        <w:t xml:space="preserve"> </w:t>
      </w:r>
      <w:r>
        <w:t xml:space="preserve">and </w:t>
      </w:r>
      <w:r w:rsidR="00B2211B">
        <w:t xml:space="preserve">she </w:t>
      </w:r>
      <w:r>
        <w:t>replaced the FORTRAN 77 FFT routines with more modern routines from the Compaq Extended Math Library (CXML).</w:t>
      </w:r>
      <w:r w:rsidR="008533BD">
        <w:t xml:space="preserve"> </w:t>
      </w:r>
      <w:r w:rsidR="00017814">
        <w:t xml:space="preserve">Jonkman </w:t>
      </w:r>
      <w:r>
        <w:t>made changes to the Cholesky factorization algorithm, which sped up the code and allowed for a significant reduction in the memory required to run the program.</w:t>
      </w:r>
      <w:r w:rsidR="008533BD">
        <w:t xml:space="preserve"> </w:t>
      </w:r>
      <w:r>
        <w:t>She eliminated the requirement that the grid be an even number of points in each direction, and allowed the grid height to be different from its width.</w:t>
      </w:r>
      <w:r w:rsidR="00017814">
        <w:t xml:space="preserve"> After </w:t>
      </w:r>
      <w:r>
        <w:t xml:space="preserve">these enhancements were in place, </w:t>
      </w:r>
      <w:r w:rsidR="002C3383">
        <w:t>the code was modified</w:t>
      </w:r>
      <w:r>
        <w:t xml:space="preserve"> to generate coherent structures with realistic temporal and spatial scaling, and coherent turbulence </w:t>
      </w:r>
      <w:r w:rsidR="00BE3345">
        <w:t>time-step</w:t>
      </w:r>
      <w:r>
        <w:t xml:space="preserve"> files became another output option.</w:t>
      </w:r>
      <w:r w:rsidR="008533BD">
        <w:t xml:space="preserve"> </w:t>
      </w:r>
      <w:r>
        <w:t>The code was then renamed TurbSim (</w:t>
      </w:r>
      <w:r w:rsidR="00017814">
        <w:t>t</w:t>
      </w:r>
      <w:r>
        <w:t xml:space="preserve">urbulence </w:t>
      </w:r>
      <w:r w:rsidR="00017814">
        <w:t>s</w:t>
      </w:r>
      <w:r>
        <w:t>imulator) because of its ability to generate coherent turbulence.</w:t>
      </w:r>
    </w:p>
    <w:p w:rsidR="00CE2E82" w:rsidRDefault="00D847C5" w:rsidP="00EB488C">
      <w:pPr>
        <w:pStyle w:val="NRELText"/>
      </w:pPr>
      <w:r w:rsidRPr="00EB488C">
        <w:t xml:space="preserve">In 2005, Bonnie Jonkman replaced the CXML FFT routines with routines from FFTPACK </w:t>
      </w:r>
      <w:bookmarkStart w:id="22" w:name="Reference_FFTPACK"/>
      <w:r w:rsidR="00FE5FDE" w:rsidRPr="00EB488C">
        <w:t>[</w:t>
      </w:r>
      <w:fldSimple w:instr=" SEQ References \* MERGEFORMAT ">
        <w:r w:rsidR="00263541">
          <w:rPr>
            <w:noProof/>
          </w:rPr>
          <w:t>8</w:t>
        </w:r>
      </w:fldSimple>
      <w:r w:rsidR="00FE5FDE" w:rsidRPr="00EB488C">
        <w:t>]</w:t>
      </w:r>
      <w:bookmarkEnd w:id="22"/>
      <w:r w:rsidR="00FE5FDE" w:rsidRPr="00EB488C">
        <w:t xml:space="preserve"> </w:t>
      </w:r>
      <w:r w:rsidRPr="00EB488C">
        <w:t>so that TurbSim could be compiled on the Intel®</w:t>
      </w:r>
      <w:r w:rsidR="00A8532B" w:rsidRPr="00EB488C">
        <w:t xml:space="preserve"> Visual</w:t>
      </w:r>
      <w:r w:rsidRPr="00EB488C">
        <w:t xml:space="preserve"> Fortran compiler.</w:t>
      </w:r>
      <w:r w:rsidR="008533BD">
        <w:t xml:space="preserve"> </w:t>
      </w:r>
      <w:r w:rsidRPr="00EB488C">
        <w:t>This made the code run much faste</w:t>
      </w:r>
      <w:r w:rsidR="0035396E" w:rsidRPr="00EB488C">
        <w:t xml:space="preserve">r and </w:t>
      </w:r>
      <w:r w:rsidR="00017814">
        <w:t xml:space="preserve">also </w:t>
      </w:r>
      <w:r w:rsidR="0035396E" w:rsidRPr="00EB488C">
        <w:t xml:space="preserve">made </w:t>
      </w:r>
      <w:r w:rsidR="00017814">
        <w:t xml:space="preserve">it </w:t>
      </w:r>
      <w:r w:rsidR="0035396E" w:rsidRPr="00EB488C">
        <w:t>more portable.</w:t>
      </w:r>
      <w:r w:rsidR="008533BD">
        <w:t xml:space="preserve"> </w:t>
      </w:r>
      <w:r w:rsidR="00BC7A4B" w:rsidRPr="00EB488C">
        <w:t xml:space="preserve">In 2009, </w:t>
      </w:r>
      <w:r w:rsidR="00017814">
        <w:t xml:space="preserve">Jonkman </w:t>
      </w:r>
      <w:r w:rsidR="00BC7A4B" w:rsidRPr="00EB488C">
        <w:t xml:space="preserve">updated </w:t>
      </w:r>
      <w:r w:rsidR="00843AF1" w:rsidRPr="00EB488C">
        <w:t xml:space="preserve">algorithms in </w:t>
      </w:r>
      <w:r w:rsidR="00BC7A4B" w:rsidRPr="00EB488C">
        <w:t xml:space="preserve">the code to </w:t>
      </w:r>
      <w:r w:rsidR="00017814">
        <w:t>enable</w:t>
      </w:r>
      <w:r w:rsidR="00017814" w:rsidRPr="00EB488C">
        <w:t xml:space="preserve"> </w:t>
      </w:r>
      <w:r w:rsidR="00BC7A4B" w:rsidRPr="00EB488C">
        <w:t>users to create much larger grids than were possible in earlier versions.</w:t>
      </w:r>
    </w:p>
    <w:p w:rsidR="005426F6" w:rsidRPr="00EB488C" w:rsidRDefault="005426F6" w:rsidP="00EB488C">
      <w:pPr>
        <w:pStyle w:val="NREL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CE2E82" w:rsidRDefault="00797C48" w:rsidP="00CE2E82">
      <w:pPr>
        <w:pStyle w:val="NRELText"/>
      </w:pPr>
      <w:r>
        <w:t>Neil Kelley has written a</w:t>
      </w:r>
      <w:r w:rsidR="006F4C92">
        <w:t xml:space="preserve"> companion document, </w:t>
      </w:r>
      <w:hyperlink r:id="rId68" w:history="1">
        <w:r w:rsidR="00E756C8">
          <w:rPr>
            <w:rStyle w:val="Hyperlink"/>
            <w:i/>
          </w:rPr>
          <w:t>Overview of the TurbSim Stochastic Inflow Turbulence Simulator</w:t>
        </w:r>
      </w:hyperlink>
      <w:r w:rsidR="006F4C92" w:rsidRPr="008E24AB">
        <w:t xml:space="preserve"> </w:t>
      </w:r>
      <w:bookmarkStart w:id="23" w:name="Reference_Overview"/>
      <w:r w:rsidR="006F4C92" w:rsidRPr="006F4C92">
        <w:t>[</w:t>
      </w:r>
      <w:fldSimple w:instr=" SEQ References \* MERGEFORMAT  \* MERGEFORMAT ">
        <w:r w:rsidR="00263541">
          <w:rPr>
            <w:noProof/>
          </w:rPr>
          <w:t>9</w:t>
        </w:r>
      </w:fldSimple>
      <w:r w:rsidR="006F4C92" w:rsidRPr="006F4C92">
        <w:t>]</w:t>
      </w:r>
      <w:bookmarkEnd w:id="23"/>
      <w:r w:rsidR="006F4C92">
        <w:t>,</w:t>
      </w:r>
      <w:r w:rsidR="00E756C8">
        <w:t xml:space="preserve"> </w:t>
      </w:r>
      <w:r w:rsidR="00E7306D">
        <w:t xml:space="preserve">which </w:t>
      </w:r>
      <w:r>
        <w:t>discuss</w:t>
      </w:r>
      <w:r w:rsidR="00E7306D">
        <w:t>es the development of</w:t>
      </w:r>
      <w:r>
        <w:t xml:space="preserve"> TurbSim and </w:t>
      </w:r>
      <w:r w:rsidR="00E7306D">
        <w:t xml:space="preserve">includes </w:t>
      </w:r>
      <w:r>
        <w:t>some of the theory behind that development.</w:t>
      </w:r>
    </w:p>
    <w:p w:rsidR="00282F7C" w:rsidRDefault="00282F7C">
      <w:pPr>
        <w:pStyle w:val="Head1"/>
      </w:pPr>
      <w:bookmarkStart w:id="24" w:name="_Toc108431527"/>
      <w:bookmarkStart w:id="25" w:name="_Toc111947833"/>
      <w:bookmarkStart w:id="26" w:name="_Toc336257129"/>
      <w:r>
        <w:t xml:space="preserve">Retrieving Files </w:t>
      </w:r>
      <w:r w:rsidR="00EB0FD7">
        <w:t>f</w:t>
      </w:r>
      <w:r>
        <w:t xml:space="preserve">rom </w:t>
      </w:r>
      <w:r w:rsidR="00EB0FD7">
        <w:t>the</w:t>
      </w:r>
      <w:r>
        <w:t xml:space="preserve"> Archive</w:t>
      </w:r>
      <w:bookmarkEnd w:id="24"/>
      <w:bookmarkEnd w:id="25"/>
      <w:bookmarkEnd w:id="26"/>
    </w:p>
    <w:p w:rsidR="00CE2E82" w:rsidRDefault="00E7306D" w:rsidP="00CE2E82">
      <w:pPr>
        <w:pStyle w:val="NRELText"/>
      </w:pPr>
      <w:r>
        <w:t xml:space="preserve">The </w:t>
      </w:r>
      <w:r w:rsidR="00982326">
        <w:t xml:space="preserve">TurbSim </w:t>
      </w:r>
      <w:r w:rsidR="00282F7C">
        <w:t xml:space="preserve">archive </w:t>
      </w:r>
      <w:r>
        <w:t xml:space="preserve">can be downloaded </w:t>
      </w:r>
      <w:r w:rsidR="00282F7C">
        <w:t xml:space="preserve">from the NREL </w:t>
      </w:r>
      <w:r>
        <w:t>W</w:t>
      </w:r>
      <w:r w:rsidR="00282F7C">
        <w:t xml:space="preserve">eb server page at </w:t>
      </w:r>
      <w:hyperlink r:id="rId69" w:history="1">
        <w:r w:rsidR="00282F7C">
          <w:rPr>
            <w:rStyle w:val="Hyperlink"/>
          </w:rPr>
          <w:t>http://wind.nrel.gov/designcodes/</w:t>
        </w:r>
      </w:hyperlink>
      <w:r w:rsidR="00282F7C">
        <w:t>.</w:t>
      </w:r>
      <w:r w:rsidR="008533BD">
        <w:t xml:space="preserve"> </w:t>
      </w:r>
      <w:r w:rsidR="00282F7C">
        <w:t xml:space="preserve">The </w:t>
      </w:r>
      <w:r>
        <w:t xml:space="preserve">downloaded </w:t>
      </w:r>
      <w:r w:rsidR="00282F7C">
        <w:t xml:space="preserve">file will have a name like </w:t>
      </w:r>
      <w:r w:rsidR="0030016D">
        <w:t>“</w:t>
      </w:r>
      <w:r w:rsidR="00982326">
        <w:t>TurbSim</w:t>
      </w:r>
      <w:r w:rsidR="00282F7C">
        <w:t>_v1</w:t>
      </w:r>
      <w:r w:rsidR="00E630AF">
        <w:t>50</w:t>
      </w:r>
      <w:r w:rsidR="00282F7C">
        <w:t>.exe.</w:t>
      </w:r>
      <w:r w:rsidR="0030016D">
        <w:t>”</w:t>
      </w:r>
      <w:r w:rsidR="008533BD">
        <w:t xml:space="preserve"> </w:t>
      </w:r>
      <w:r w:rsidR="00282F7C">
        <w:t xml:space="preserve">Create a </w:t>
      </w:r>
      <w:r w:rsidR="00982326">
        <w:t xml:space="preserve">TurbSim </w:t>
      </w:r>
      <w:r w:rsidR="00282F7C">
        <w:t>folder somewhere on your file system and put this file there.</w:t>
      </w:r>
      <w:r w:rsidR="008533BD">
        <w:t xml:space="preserve"> </w:t>
      </w:r>
      <w:r w:rsidR="00282F7C">
        <w:t xml:space="preserve">You can double click on it from Windows Explorer or type </w:t>
      </w:r>
      <w:r w:rsidR="0030016D">
        <w:t>“</w:t>
      </w:r>
      <w:r w:rsidR="00982326">
        <w:t>TurbSim</w:t>
      </w:r>
      <w:r w:rsidR="00282F7C">
        <w:t>_v1</w:t>
      </w:r>
      <w:r w:rsidR="00E630AF">
        <w:t>50</w:t>
      </w:r>
      <w:r w:rsidR="0030016D">
        <w:t>”</w:t>
      </w:r>
      <w:r w:rsidR="00282F7C">
        <w:t xml:space="preserve"> (</w:t>
      </w:r>
      <w:r w:rsidR="00202C69">
        <w:t xml:space="preserve">or </w:t>
      </w:r>
      <w:r w:rsidR="00282F7C">
        <w:t xml:space="preserve">the </w:t>
      </w:r>
      <w:r w:rsidR="00202C69">
        <w:t xml:space="preserve">exact </w:t>
      </w:r>
      <w:r w:rsidR="00282F7C">
        <w:lastRenderedPageBreak/>
        <w:t>file name) at a command prompt</w:t>
      </w:r>
      <w:r>
        <w:t>, using</w:t>
      </w:r>
      <w:r w:rsidR="00282F7C">
        <w:t xml:space="preserve"> the </w:t>
      </w:r>
      <w:r w:rsidR="00982326">
        <w:t>TurbSim</w:t>
      </w:r>
      <w:r w:rsidR="00282F7C">
        <w:t xml:space="preserve"> folder as the current directory.</w:t>
      </w:r>
      <w:r w:rsidR="008533BD">
        <w:t xml:space="preserve"> </w:t>
      </w:r>
      <w:r>
        <w:t>Running this executable file</w:t>
      </w:r>
      <w:r w:rsidR="00282F7C">
        <w:t xml:space="preserve"> create</w:t>
      </w:r>
      <w:r>
        <w:t>s</w:t>
      </w:r>
      <w:r w:rsidR="00282F7C">
        <w:t xml:space="preserve"> some files and folders.</w:t>
      </w:r>
      <w:r w:rsidR="008533BD">
        <w:t xml:space="preserve"> </w:t>
      </w:r>
      <w:r w:rsidR="00282F7C">
        <w:t xml:space="preserve">Please see Marshall Buhl’s paper </w:t>
      </w:r>
      <w:hyperlink r:id="rId70" w:history="1">
        <w:r w:rsidR="00282F7C">
          <w:rPr>
            <w:rStyle w:val="Hyperlink"/>
            <w:i/>
            <w:iCs/>
          </w:rPr>
          <w:t>Installing NWTC Design Codes</w:t>
        </w:r>
      </w:hyperlink>
      <w:r w:rsidR="00282F7C">
        <w:t xml:space="preserve"> </w:t>
      </w:r>
      <w:bookmarkStart w:id="27" w:name="Reference_InstallingNWTC"/>
      <w:r w:rsidR="000D52D2">
        <w:t>[</w:t>
      </w:r>
      <w:fldSimple w:instr=" SEQ References \* MERGEFORMAT  \* MERGEFORMAT ">
        <w:r w:rsidR="00263541">
          <w:rPr>
            <w:noProof/>
          </w:rPr>
          <w:t>10</w:t>
        </w:r>
      </w:fldSimple>
      <w:r w:rsidR="000D52D2">
        <w:t>]</w:t>
      </w:r>
      <w:bookmarkEnd w:id="27"/>
      <w:r w:rsidR="000D52D2">
        <w:t xml:space="preserve"> </w:t>
      </w:r>
      <w:r w:rsidR="00282F7C">
        <w:t xml:space="preserve">for information on how to set up </w:t>
      </w:r>
      <w:r w:rsidR="00982326">
        <w:t xml:space="preserve">TurbSim </w:t>
      </w:r>
      <w:r w:rsidR="00282F7C">
        <w:t>to run in any folder.</w:t>
      </w:r>
    </w:p>
    <w:p w:rsidR="00510E55" w:rsidRDefault="00E7306D">
      <w:pPr>
        <w:pStyle w:val="NRELText"/>
      </w:pPr>
      <w:r>
        <w:t>To be able to generate coherent structures with TurbSim, users</w:t>
      </w:r>
      <w:r w:rsidR="00282F7C">
        <w:t xml:space="preserve"> will also need to download the coherent structures archive from NREL’s </w:t>
      </w:r>
      <w:r>
        <w:t xml:space="preserve">Web </w:t>
      </w:r>
      <w:r w:rsidR="00282F7C">
        <w:t>server page.</w:t>
      </w:r>
      <w:r w:rsidR="008533BD">
        <w:t xml:space="preserve"> </w:t>
      </w:r>
      <w:r w:rsidR="00282F7C">
        <w:t xml:space="preserve">The file </w:t>
      </w:r>
      <w:r>
        <w:t xml:space="preserve">is </w:t>
      </w:r>
      <w:r w:rsidR="00282F7C">
        <w:t>name</w:t>
      </w:r>
      <w:r>
        <w:t>d</w:t>
      </w:r>
      <w:r w:rsidR="00282F7C">
        <w:t xml:space="preserve"> </w:t>
      </w:r>
      <w:r w:rsidR="0030016D">
        <w:t>“</w:t>
      </w:r>
      <w:r w:rsidR="00282F7C">
        <w:t>TSM_structures.exe.</w:t>
      </w:r>
      <w:r w:rsidR="0030016D">
        <w:t>”</w:t>
      </w:r>
      <w:r w:rsidR="008533BD">
        <w:t xml:space="preserve"> </w:t>
      </w:r>
      <w:r w:rsidR="00282F7C">
        <w:t>Create a folder on your file system and put this file there.</w:t>
      </w:r>
      <w:r w:rsidR="008533BD">
        <w:t xml:space="preserve"> </w:t>
      </w:r>
      <w:r w:rsidR="00282F7C">
        <w:t xml:space="preserve">Execute the program by double clicking on it or by typing </w:t>
      </w:r>
      <w:r w:rsidR="0030016D">
        <w:t>“</w:t>
      </w:r>
      <w:r w:rsidR="00282F7C">
        <w:t>TSM_structures</w:t>
      </w:r>
      <w:r w:rsidR="0030016D">
        <w:t>”</w:t>
      </w:r>
      <w:r w:rsidR="00282F7C">
        <w:t xml:space="preserve"> at a command prompt with the folder you created as the current directory.</w:t>
      </w:r>
      <w:r w:rsidR="008533BD">
        <w:t xml:space="preserve"> </w:t>
      </w:r>
      <w:r w:rsidR="00282F7C">
        <w:t>When executed, this archive create</w:t>
      </w:r>
      <w:r>
        <w:t>s</w:t>
      </w:r>
      <w:r w:rsidR="00282F7C">
        <w:t xml:space="preserve"> the files and folders used to define coherent structures.</w:t>
      </w:r>
      <w:r w:rsidR="008533BD">
        <w:t xml:space="preserve"> </w:t>
      </w:r>
      <w:r>
        <w:t>It is necessary</w:t>
      </w:r>
      <w:r w:rsidR="00282F7C">
        <w:t xml:space="preserve"> to type the name of the path to these folders in TurbSim and AeroDyn input files.</w:t>
      </w:r>
    </w:p>
    <w:p w:rsidR="00282F7C" w:rsidRDefault="00282F7C">
      <w:pPr>
        <w:pStyle w:val="Head1"/>
      </w:pPr>
      <w:bookmarkStart w:id="28" w:name="_Toc108431528"/>
      <w:bookmarkStart w:id="29" w:name="_Toc111947834"/>
      <w:bookmarkStart w:id="30" w:name="_Toc336257130"/>
      <w:r>
        <w:t>Distributed Files</w:t>
      </w:r>
      <w:bookmarkEnd w:id="28"/>
      <w:bookmarkEnd w:id="29"/>
      <w:bookmarkEnd w:id="30"/>
    </w:p>
    <w:p w:rsidR="00CE2E82" w:rsidRDefault="004B01E3" w:rsidP="00CE2E82">
      <w:pPr>
        <w:pStyle w:val="NRELText"/>
      </w:pPr>
      <w:r>
        <w:t>The archive contains the TurbSim executable program for both 32- and 64-bit Windows® platforms.</w:t>
      </w:r>
      <w:r w:rsidR="008533BD">
        <w:t xml:space="preserve"> </w:t>
      </w:r>
      <w:r w:rsidR="00282F7C">
        <w:t xml:space="preserve">See </w:t>
      </w:r>
      <w:r w:rsidR="00013EBF">
        <w:fldChar w:fldCharType="begin"/>
      </w:r>
      <w:r w:rsidR="00F12F01">
        <w:instrText xml:space="preserve"> REF Table_ArchiveFiles \h </w:instrText>
      </w:r>
      <w:r w:rsidR="00013EBF">
        <w:fldChar w:fldCharType="separate"/>
      </w:r>
      <w:r w:rsidR="00263541">
        <w:t xml:space="preserve">Table </w:t>
      </w:r>
      <w:r w:rsidR="00263541">
        <w:rPr>
          <w:noProof/>
        </w:rPr>
        <w:t>1</w:t>
      </w:r>
      <w:r w:rsidR="00013EBF">
        <w:fldChar w:fldCharType="end"/>
      </w:r>
      <w:r w:rsidR="00282F7C">
        <w:t xml:space="preserve"> for a </w:t>
      </w:r>
      <w:r>
        <w:t xml:space="preserve">complete </w:t>
      </w:r>
      <w:r w:rsidR="00282F7C">
        <w:t xml:space="preserve">list of the files included in the </w:t>
      </w:r>
      <w:r w:rsidR="00982326">
        <w:t xml:space="preserve">TurbSim </w:t>
      </w:r>
      <w:r w:rsidR="00282F7C">
        <w:t>archive.</w:t>
      </w:r>
    </w:p>
    <w:p w:rsidR="00282F7C" w:rsidRDefault="00282F7C">
      <w:pPr>
        <w:pStyle w:val="Head1"/>
      </w:pPr>
      <w:bookmarkStart w:id="31" w:name="_Toc108431529"/>
      <w:bookmarkStart w:id="32" w:name="_Toc111947835"/>
      <w:bookmarkStart w:id="33" w:name="_Toc336257131"/>
      <w:r>
        <w:t>Certification Test</w:t>
      </w:r>
      <w:bookmarkEnd w:id="31"/>
      <w:bookmarkEnd w:id="32"/>
      <w:bookmarkEnd w:id="33"/>
    </w:p>
    <w:p w:rsidR="00CE2E82" w:rsidRDefault="0077108B" w:rsidP="00CE2E82">
      <w:pPr>
        <w:pStyle w:val="NRELText"/>
      </w:pPr>
      <w:r>
        <w:rPr>
          <w:noProof/>
        </w:rPr>
        <w:pict>
          <v:shape id="_x0000_s1028" type="#_x0000_t202" alt="Text Box: Table 1.  Files in the TurbSim Archive" style="position:absolute;margin-left:0;margin-top:0;width:468pt;height:349.95pt;z-index:251638784;mso-wrap-style:none;mso-wrap-distance-left:14.4pt;mso-position-horizontal:center;mso-position-horizontal-relative:margin;mso-position-vertical:bottom;mso-position-vertical-relative:margin;v-text-anchor:bottom" wrapcoords="0 0" o:allowoverlap="f" filled="f" stroked="f">
            <v:textbox style="mso-next-textbox:#_x0000_s1028" inset=",0,,0">
              <w:txbxContent>
                <w:p w:rsidR="00263541" w:rsidRDefault="00263541">
                  <w:pPr>
                    <w:pStyle w:val="NRELTableCaption"/>
                    <w:spacing w:before="0"/>
                  </w:pPr>
                  <w:bookmarkStart w:id="34" w:name="Table_ArchiveFiles"/>
                  <w:bookmarkStart w:id="35" w:name="_Toc238955050"/>
                  <w:bookmarkStart w:id="36" w:name="_Toc336257231"/>
                  <w:r>
                    <w:t xml:space="preserve">Table </w:t>
                  </w:r>
                  <w:fldSimple w:instr=" SEQ Table \* ARABIC ">
                    <w:r>
                      <w:rPr>
                        <w:noProof/>
                      </w:rPr>
                      <w:t>1</w:t>
                    </w:r>
                  </w:fldSimple>
                  <w:bookmarkEnd w:id="34"/>
                  <w:r>
                    <w:t>. Files in the TurbSim Archive</w:t>
                  </w:r>
                  <w:bookmarkEnd w:id="35"/>
                  <w:bookmarkEnd w:id="36"/>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263541" w:rsidTr="00361D35">
                    <w:trPr>
                      <w:tblCellSpacing w:w="7" w:type="dxa"/>
                      <w:jc w:val="center"/>
                    </w:trPr>
                    <w:tc>
                      <w:tcPr>
                        <w:tcW w:w="1207"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File(s)</w:t>
                        </w:r>
                      </w:p>
                    </w:tc>
                    <w:tc>
                      <w:tcPr>
                        <w:tcW w:w="3771"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Description</w:t>
                        </w:r>
                      </w:p>
                    </w:tc>
                  </w:tr>
                  <w:tr w:rsidR="00263541" w:rsidTr="00A910D1">
                    <w:trPr>
                      <w:tblCellSpacing w:w="7" w:type="dxa"/>
                      <w:jc w:val="center"/>
                    </w:trPr>
                    <w:tc>
                      <w:tcPr>
                        <w:tcW w:w="1207" w:type="pct"/>
                        <w:vAlign w:val="center"/>
                      </w:tcPr>
                      <w:p w:rsidR="00263541" w:rsidRDefault="00263541">
                        <w:pPr>
                          <w:pStyle w:val="NRELTableText"/>
                        </w:pPr>
                        <w:r w:rsidRPr="00E752FD">
                          <w:t>ArcFiles.txt</w:t>
                        </w:r>
                      </w:p>
                    </w:tc>
                    <w:tc>
                      <w:tcPr>
                        <w:tcW w:w="3771" w:type="pct"/>
                        <w:vAlign w:val="center"/>
                      </w:tcPr>
                      <w:p w:rsidR="00263541" w:rsidRDefault="00263541">
                        <w:pPr>
                          <w:pStyle w:val="NRELTableText"/>
                        </w:pPr>
                        <w:r w:rsidRPr="00E752FD">
                          <w:t>The list of files that are written to the archive</w:t>
                        </w:r>
                      </w:p>
                    </w:tc>
                  </w:tr>
                  <w:tr w:rsidR="00263541" w:rsidTr="00A910D1">
                    <w:trPr>
                      <w:tblCellSpacing w:w="7" w:type="dxa"/>
                      <w:jc w:val="center"/>
                    </w:trPr>
                    <w:tc>
                      <w:tcPr>
                        <w:tcW w:w="1207" w:type="pct"/>
                        <w:vAlign w:val="center"/>
                      </w:tcPr>
                      <w:p w:rsidR="00263541" w:rsidRDefault="00263541">
                        <w:pPr>
                          <w:pStyle w:val="NRELTableText"/>
                        </w:pPr>
                        <w:r w:rsidRPr="00E752FD">
                          <w:t>Archive.bat</w:t>
                        </w:r>
                      </w:p>
                    </w:tc>
                    <w:tc>
                      <w:tcPr>
                        <w:tcW w:w="3771" w:type="pct"/>
                        <w:vAlign w:val="center"/>
                      </w:tcPr>
                      <w:p w:rsidR="00263541" w:rsidRDefault="00263541">
                        <w:pPr>
                          <w:pStyle w:val="NRELTableText"/>
                        </w:pPr>
                        <w:r w:rsidRPr="00E752FD">
                          <w:t>The batch file that creates the archive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ChangeLog.txt</w:t>
                        </w:r>
                      </w:p>
                    </w:tc>
                    <w:tc>
                      <w:tcPr>
                        <w:tcW w:w="3771" w:type="pct"/>
                        <w:tcBorders>
                          <w:bottom w:val="single" w:sz="8" w:space="0" w:color="auto"/>
                        </w:tcBorders>
                        <w:vAlign w:val="center"/>
                      </w:tcPr>
                      <w:p w:rsidR="00263541" w:rsidRDefault="00263541">
                        <w:pPr>
                          <w:pStyle w:val="NRELTableText"/>
                        </w:pPr>
                        <w:r w:rsidRPr="00E752FD">
                          <w:t>The list of changes to TurbSim</w:t>
                        </w:r>
                      </w:p>
                    </w:tc>
                  </w:tr>
                  <w:tr w:rsidR="00263541" w:rsidTr="00A910D1">
                    <w:trPr>
                      <w:tblCellSpacing w:w="7" w:type="dxa"/>
                      <w:jc w:val="center"/>
                    </w:trPr>
                    <w:tc>
                      <w:tcPr>
                        <w:tcW w:w="1207" w:type="pct"/>
                        <w:vAlign w:val="center"/>
                      </w:tcPr>
                      <w:p w:rsidR="00263541" w:rsidRDefault="00263541">
                        <w:pPr>
                          <w:pStyle w:val="NRELTableText"/>
                        </w:pPr>
                        <w:r w:rsidRPr="00E752FD">
                          <w:t>Disclaimer.txt</w:t>
                        </w:r>
                      </w:p>
                    </w:tc>
                    <w:tc>
                      <w:tcPr>
                        <w:tcW w:w="3771" w:type="pct"/>
                        <w:vAlign w:val="center"/>
                      </w:tcPr>
                      <w:p w:rsidR="00263541" w:rsidRDefault="00263541">
                        <w:pPr>
                          <w:pStyle w:val="NRELTableText"/>
                        </w:pPr>
                        <w:r>
                          <w:t>The</w:t>
                        </w:r>
                        <w:r w:rsidRPr="00E752FD">
                          <w:t xml:space="preserve"> software disclaimer</w:t>
                        </w:r>
                      </w:p>
                    </w:tc>
                  </w:tr>
                  <w:tr w:rsidR="00263541" w:rsidTr="00A910D1">
                    <w:trPr>
                      <w:tblCellSpacing w:w="7" w:type="dxa"/>
                      <w:jc w:val="center"/>
                    </w:trPr>
                    <w:tc>
                      <w:tcPr>
                        <w:tcW w:w="1207" w:type="pct"/>
                        <w:vAlign w:val="center"/>
                      </w:tcPr>
                      <w:p w:rsidR="00263541" w:rsidRDefault="00263541">
                        <w:pPr>
                          <w:pStyle w:val="NRELTableText"/>
                        </w:pPr>
                        <w:r w:rsidRPr="00E752FD">
                          <w:t>RunTurbSim.pl</w:t>
                        </w:r>
                      </w:p>
                    </w:tc>
                    <w:tc>
                      <w:tcPr>
                        <w:tcW w:w="3771" w:type="pct"/>
                        <w:vAlign w:val="center"/>
                      </w:tcPr>
                      <w:p w:rsidR="00263541" w:rsidRDefault="00263541" w:rsidP="00A910D1">
                        <w:pPr>
                          <w:pStyle w:val="NRELTableText"/>
                        </w:pPr>
                        <w:r w:rsidRPr="00E752FD">
                          <w:t xml:space="preserve">A sample </w:t>
                        </w:r>
                        <w:r>
                          <w:t>P</w:t>
                        </w:r>
                        <w:r w:rsidRPr="00E752FD">
                          <w:t>erl script used to run TurbSim, using a different seed each time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TurbSim.exe</w:t>
                        </w:r>
                      </w:p>
                    </w:tc>
                    <w:tc>
                      <w:tcPr>
                        <w:tcW w:w="3771" w:type="pct"/>
                        <w:tcBorders>
                          <w:bottom w:val="single" w:sz="8" w:space="0" w:color="auto"/>
                        </w:tcBorders>
                        <w:vAlign w:val="center"/>
                      </w:tcPr>
                      <w:p w:rsidR="00263541" w:rsidRDefault="00263541">
                        <w:pPr>
                          <w:pStyle w:val="NRELTableText"/>
                        </w:pPr>
                        <w:r w:rsidRPr="00E752FD">
                          <w:t>The TurbSim program for 32-bit Windows® platforms</w:t>
                        </w:r>
                      </w:p>
                    </w:tc>
                  </w:tr>
                  <w:tr w:rsidR="00263541" w:rsidTr="00A910D1">
                    <w:trPr>
                      <w:tblCellSpacing w:w="7" w:type="dxa"/>
                      <w:jc w:val="center"/>
                    </w:trPr>
                    <w:tc>
                      <w:tcPr>
                        <w:tcW w:w="1207" w:type="pct"/>
                        <w:vAlign w:val="center"/>
                      </w:tcPr>
                      <w:p w:rsidR="00263541" w:rsidRDefault="00263541">
                        <w:pPr>
                          <w:pStyle w:val="NRELTableText"/>
                        </w:pPr>
                        <w:r w:rsidRPr="00E752FD">
                          <w:t>TurbSim64.exe</w:t>
                        </w:r>
                      </w:p>
                    </w:tc>
                    <w:tc>
                      <w:tcPr>
                        <w:tcW w:w="3771" w:type="pct"/>
                        <w:vAlign w:val="center"/>
                      </w:tcPr>
                      <w:p w:rsidR="00263541" w:rsidRDefault="00263541" w:rsidP="00571742">
                        <w:pPr>
                          <w:pStyle w:val="NRELTableText"/>
                        </w:pPr>
                        <w:r w:rsidRPr="00E752FD">
                          <w:t>The TurbSim program for 64-bit Windows® platforms</w:t>
                        </w:r>
                      </w:p>
                    </w:tc>
                  </w:tr>
                  <w:tr w:rsidR="00263541" w:rsidTr="00A910D1">
                    <w:trPr>
                      <w:tblCellSpacing w:w="7" w:type="dxa"/>
                      <w:jc w:val="center"/>
                    </w:trPr>
                    <w:tc>
                      <w:tcPr>
                        <w:tcW w:w="1207" w:type="pct"/>
                        <w:vAlign w:val="center"/>
                      </w:tcPr>
                      <w:p w:rsidR="00263541" w:rsidRDefault="00263541">
                        <w:pPr>
                          <w:pStyle w:val="NRELTableText"/>
                        </w:pPr>
                        <w:r w:rsidRPr="00E752FD">
                          <w:t>TurbSim.inp</w:t>
                        </w:r>
                      </w:p>
                    </w:tc>
                    <w:tc>
                      <w:tcPr>
                        <w:tcW w:w="3771" w:type="pct"/>
                        <w:vAlign w:val="center"/>
                      </w:tcPr>
                      <w:p w:rsidR="00263541" w:rsidRDefault="00263541">
                        <w:pPr>
                          <w:pStyle w:val="NRELTableText"/>
                        </w:pPr>
                        <w:r w:rsidRPr="00E752FD">
                          <w:t>A sample input file</w:t>
                        </w:r>
                      </w:p>
                    </w:tc>
                  </w:tr>
                  <w:tr w:rsidR="00263541" w:rsidTr="00A910D1">
                    <w:trPr>
                      <w:tblCellSpacing w:w="7" w:type="dxa"/>
                      <w:jc w:val="center"/>
                    </w:trPr>
                    <w:tc>
                      <w:tcPr>
                        <w:tcW w:w="1207" w:type="pct"/>
                        <w:tcBorders>
                          <w:bottom w:val="single" w:sz="8" w:space="0" w:color="auto"/>
                        </w:tcBorders>
                        <w:vAlign w:val="center"/>
                      </w:tcPr>
                      <w:p w:rsidR="00263541" w:rsidRPr="00E752FD" w:rsidRDefault="00263541">
                        <w:pPr>
                          <w:pStyle w:val="NRELTableText"/>
                        </w:pPr>
                        <w:r>
                          <w:t>TurbSim_Hydro.inp</w:t>
                        </w:r>
                      </w:p>
                    </w:tc>
                    <w:tc>
                      <w:tcPr>
                        <w:tcW w:w="3771" w:type="pct"/>
                        <w:tcBorders>
                          <w:bottom w:val="single" w:sz="8" w:space="0" w:color="auto"/>
                        </w:tcBorders>
                        <w:vAlign w:val="center"/>
                      </w:tcPr>
                      <w:p w:rsidR="00263541" w:rsidRPr="00E752FD" w:rsidRDefault="00263541" w:rsidP="003A5089">
                        <w:pPr>
                          <w:pStyle w:val="NRELTableText"/>
                        </w:pPr>
                        <w:r>
                          <w:t>A sample input file with parameters set for the TIDAL model (for MHK use only)</w:t>
                        </w:r>
                      </w:p>
                    </w:tc>
                  </w:tr>
                  <w:tr w:rsidR="00263541" w:rsidTr="00ED7880">
                    <w:trPr>
                      <w:tblCellSpacing w:w="7" w:type="dxa"/>
                      <w:jc w:val="center"/>
                    </w:trPr>
                    <w:tc>
                      <w:tcPr>
                        <w:tcW w:w="1207" w:type="pct"/>
                        <w:vAlign w:val="center"/>
                      </w:tcPr>
                      <w:p w:rsidR="00263541" w:rsidRDefault="00263541">
                        <w:pPr>
                          <w:pStyle w:val="NRELTableText"/>
                        </w:pPr>
                        <w:r w:rsidRPr="00E752FD">
                          <w:t>TurbSim.pdf</w:t>
                        </w:r>
                      </w:p>
                    </w:tc>
                    <w:tc>
                      <w:tcPr>
                        <w:tcW w:w="3771" w:type="pct"/>
                        <w:vAlign w:val="center"/>
                      </w:tcPr>
                      <w:p w:rsidR="00263541" w:rsidRDefault="00263541">
                        <w:pPr>
                          <w:pStyle w:val="NRELTableText"/>
                        </w:pPr>
                        <w:r w:rsidRPr="00E752FD">
                          <w:t>The user’s guide in PDF format</w:t>
                        </w:r>
                      </w:p>
                    </w:tc>
                  </w:tr>
                  <w:tr w:rsidR="00263541" w:rsidTr="00A910D1">
                    <w:trPr>
                      <w:tblCellSpacing w:w="7" w:type="dxa"/>
                      <w:jc w:val="center"/>
                    </w:trPr>
                    <w:tc>
                      <w:tcPr>
                        <w:tcW w:w="1207" w:type="pct"/>
                        <w:vAlign w:val="center"/>
                      </w:tcPr>
                      <w:p w:rsidR="00263541" w:rsidRDefault="00263541">
                        <w:pPr>
                          <w:pStyle w:val="NRELTableText"/>
                        </w:pPr>
                        <w:r w:rsidRPr="00E752FD">
                          <w:t>TurbSim_AD.ctp</w:t>
                        </w:r>
                      </w:p>
                    </w:tc>
                    <w:tc>
                      <w:tcPr>
                        <w:tcW w:w="3771" w:type="pct"/>
                        <w:vAlign w:val="center"/>
                      </w:tcPr>
                      <w:p w:rsidR="00263541" w:rsidRDefault="00263541">
                        <w:pPr>
                          <w:pStyle w:val="NRELTableText"/>
                        </w:pPr>
                        <w:r w:rsidRPr="00E752FD">
                          <w:t>A sample AeroDyn coherent turbulence parameter input file</w:t>
                        </w:r>
                      </w:p>
                    </w:tc>
                  </w:tr>
                  <w:tr w:rsidR="00263541" w:rsidTr="00ED7880">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TurbSimOverview.pdf</w:t>
                        </w:r>
                      </w:p>
                    </w:tc>
                    <w:tc>
                      <w:tcPr>
                        <w:tcW w:w="3771" w:type="pct"/>
                        <w:tcBorders>
                          <w:bottom w:val="single" w:sz="8" w:space="0" w:color="auto"/>
                        </w:tcBorders>
                        <w:vAlign w:val="center"/>
                      </w:tcPr>
                      <w:p w:rsidR="00263541" w:rsidRDefault="00263541" w:rsidP="00A618DC">
                        <w:pPr>
                          <w:pStyle w:val="NRELTableTex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w:instrText>
                        </w:r>
                        <w:r>
                          <w:fldChar w:fldCharType="separate"/>
                        </w:r>
                        <w:r w:rsidRPr="006F4C92">
                          <w:t>[</w:t>
                        </w:r>
                        <w:r>
                          <w:rPr>
                            <w:noProof/>
                          </w:rPr>
                          <w:t>10</w:t>
                        </w:r>
                        <w:r w:rsidRPr="006F4C92">
                          <w:t>]</w:t>
                        </w:r>
                        <w:r>
                          <w:fldChar w:fldCharType="end"/>
                        </w:r>
                      </w:p>
                    </w:tc>
                  </w:tr>
                  <w:tr w:rsidR="00263541" w:rsidTr="00ED7880">
                    <w:trPr>
                      <w:tblCellSpacing w:w="7" w:type="dxa"/>
                      <w:jc w:val="center"/>
                    </w:trPr>
                    <w:tc>
                      <w:tcPr>
                        <w:tcW w:w="1207" w:type="pct"/>
                        <w:vAlign w:val="center"/>
                      </w:tcPr>
                      <w:p w:rsidR="00263541" w:rsidRDefault="00263541">
                        <w:pPr>
                          <w:pStyle w:val="NRELTableText"/>
                        </w:pPr>
                        <w:r w:rsidRPr="00E752FD">
                          <w:t>Source\*.*</w:t>
                        </w:r>
                      </w:p>
                    </w:tc>
                    <w:tc>
                      <w:tcPr>
                        <w:tcW w:w="3771" w:type="pct"/>
                        <w:vAlign w:val="center"/>
                      </w:tcPr>
                      <w:p w:rsidR="00263541" w:rsidRDefault="00263541">
                        <w:pPr>
                          <w:pStyle w:val="NRELTableText"/>
                        </w:pPr>
                        <w:r w:rsidRPr="00E752FD">
                          <w:t>The Fortran source code for TurbSim</w:t>
                        </w:r>
                      </w:p>
                    </w:tc>
                  </w:tr>
                  <w:tr w:rsidR="00263541" w:rsidTr="00A910D1">
                    <w:trPr>
                      <w:tblCellSpacing w:w="7" w:type="dxa"/>
                      <w:jc w:val="center"/>
                    </w:trPr>
                    <w:tc>
                      <w:tcPr>
                        <w:tcW w:w="1207" w:type="pct"/>
                        <w:vAlign w:val="center"/>
                      </w:tcPr>
                      <w:p w:rsidR="00263541" w:rsidRDefault="00263541">
                        <w:pPr>
                          <w:pStyle w:val="NRELTableText"/>
                        </w:pPr>
                        <w:r w:rsidRPr="00E752FD">
                          <w:t>Test\*.*</w:t>
                        </w:r>
                      </w:p>
                    </w:tc>
                    <w:tc>
                      <w:tcPr>
                        <w:tcW w:w="3771" w:type="pct"/>
                        <w:vAlign w:val="center"/>
                      </w:tcPr>
                      <w:p w:rsidR="00263541" w:rsidRDefault="00263541">
                        <w:pPr>
                          <w:pStyle w:val="NRELTableText"/>
                        </w:pPr>
                        <w:r w:rsidRPr="00E752FD">
                          <w:t>Files used to run and manage the certification tests and  MATLAB® scripts for reading TurbSim data</w:t>
                        </w:r>
                      </w:p>
                    </w:tc>
                  </w:tr>
                  <w:tr w:rsidR="00263541" w:rsidTr="00A910D1">
                    <w:trPr>
                      <w:tblCellSpacing w:w="7" w:type="dxa"/>
                      <w:jc w:val="center"/>
                    </w:trPr>
                    <w:tc>
                      <w:tcPr>
                        <w:tcW w:w="1207" w:type="pct"/>
                        <w:vAlign w:val="center"/>
                      </w:tcPr>
                      <w:p w:rsidR="00263541" w:rsidRDefault="00263541">
                        <w:pPr>
                          <w:pStyle w:val="NRELTableText"/>
                          <w:rPr>
                            <w:noProof/>
                          </w:rPr>
                        </w:pPr>
                        <w:r>
                          <w:rPr>
                            <w:noProof/>
                          </w:rPr>
                          <w:t>Test\EventData\*.*</w:t>
                        </w:r>
                      </w:p>
                    </w:tc>
                    <w:tc>
                      <w:tcPr>
                        <w:tcW w:w="3771" w:type="pct"/>
                        <w:vAlign w:val="center"/>
                      </w:tcPr>
                      <w:p w:rsidR="00263541" w:rsidRDefault="00263541">
                        <w:pPr>
                          <w:pStyle w:val="NRELTableText"/>
                          <w:rPr>
                            <w:noProof/>
                          </w:rPr>
                        </w:pPr>
                        <w:r>
                          <w:rPr>
                            <w:noProof/>
                          </w:rPr>
                          <w:t>Files used to run the certification tests with coherent turbulence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rPr>
                            <w:noProof/>
                          </w:rPr>
                        </w:pPr>
                        <w:r>
                          <w:rPr>
                            <w:noProof/>
                          </w:rPr>
                          <w:t>Test\TstFiles\*.*</w:t>
                        </w:r>
                      </w:p>
                    </w:tc>
                    <w:tc>
                      <w:tcPr>
                        <w:tcW w:w="3771" w:type="pct"/>
                        <w:tcBorders>
                          <w:bottom w:val="single" w:sz="8" w:space="0" w:color="auto"/>
                        </w:tcBorders>
                        <w:vAlign w:val="center"/>
                      </w:tcPr>
                      <w:p w:rsidR="00263541" w:rsidRDefault="00263541" w:rsidP="007C580D">
                        <w:pPr>
                          <w:pStyle w:val="NRELTableText"/>
                          <w:rPr>
                            <w:noProof/>
                          </w:rPr>
                        </w:pPr>
                        <w:r>
                          <w:rPr>
                            <w:noProof/>
                          </w:rPr>
                          <w:t>NREL results for the certification tests</w:t>
                        </w:r>
                      </w:p>
                    </w:tc>
                  </w:tr>
                </w:tbl>
                <w:p w:rsidR="00263541" w:rsidRDefault="00263541"/>
              </w:txbxContent>
            </v:textbox>
            <w10:wrap type="square" anchorx="margin" anchory="margin"/>
          </v:shape>
        </w:pict>
      </w:r>
      <w:r w:rsidR="00282F7C">
        <w:t xml:space="preserve">Before using </w:t>
      </w:r>
      <w:r w:rsidR="00982326">
        <w:t>TurbSim</w:t>
      </w:r>
      <w:r w:rsidR="008756E5">
        <w:t xml:space="preserve"> for the first time</w:t>
      </w:r>
      <w:r w:rsidR="00282F7C">
        <w:t>, run the certification</w:t>
      </w:r>
      <w:r w:rsidR="008D3F62">
        <w:t xml:space="preserve"> </w:t>
      </w:r>
      <w:r w:rsidR="00282F7C">
        <w:t>testing program.</w:t>
      </w:r>
      <w:r w:rsidR="008533BD">
        <w:t xml:space="preserve"> </w:t>
      </w:r>
      <w:r w:rsidR="00282F7C">
        <w:t xml:space="preserve">It is a batch file called </w:t>
      </w:r>
      <w:r w:rsidR="0030016D">
        <w:t>“</w:t>
      </w:r>
      <w:r w:rsidR="00282F7C">
        <w:t>CertTest.bat</w:t>
      </w:r>
      <w:r w:rsidR="0030016D">
        <w:t>”</w:t>
      </w:r>
      <w:r w:rsidR="00282F7C">
        <w:t xml:space="preserve"> and is located in the </w:t>
      </w:r>
      <w:r w:rsidR="0030016D">
        <w:t>“</w:t>
      </w:r>
      <w:r w:rsidR="00282F7C">
        <w:t>Test</w:t>
      </w:r>
      <w:r w:rsidR="0030016D">
        <w:t>”</w:t>
      </w:r>
      <w:r w:rsidR="00282F7C">
        <w:t xml:space="preserve"> folder.</w:t>
      </w:r>
      <w:r w:rsidR="008533BD">
        <w:t xml:space="preserve"> </w:t>
      </w:r>
      <w:r w:rsidR="00282F7C">
        <w:t xml:space="preserve">To test the installation, edit </w:t>
      </w:r>
      <w:r w:rsidR="0030016D">
        <w:lastRenderedPageBreak/>
        <w:t>“</w:t>
      </w:r>
      <w:r w:rsidR="00282F7C">
        <w:t>CertTest.bat</w:t>
      </w:r>
      <w:r w:rsidR="0030016D">
        <w:t>”</w:t>
      </w:r>
      <w:r w:rsidR="00282F7C">
        <w:t xml:space="preserve"> and set the environment variables found near the top of the file to settings that are compatible with your system.</w:t>
      </w:r>
      <w:r w:rsidR="008533BD">
        <w:t xml:space="preserve"> </w:t>
      </w:r>
      <w:r w:rsidR="00282F7C">
        <w:t xml:space="preserve">You probably </w:t>
      </w:r>
      <w:r w:rsidR="00E7306D">
        <w:t xml:space="preserve">will </w:t>
      </w:r>
      <w:r w:rsidR="00282F7C">
        <w:t xml:space="preserve">have to change only the </w:t>
      </w:r>
      <w:r w:rsidR="0030016D">
        <w:t>“</w:t>
      </w:r>
      <w:r w:rsidR="00282F7C">
        <w:t>Editor</w:t>
      </w:r>
      <w:r w:rsidR="0030016D">
        <w:t>”</w:t>
      </w:r>
      <w:r w:rsidR="00282F7C">
        <w:t xml:space="preserve"> variable.</w:t>
      </w:r>
      <w:r w:rsidR="008533BD">
        <w:t xml:space="preserve"> </w:t>
      </w:r>
      <w:r w:rsidR="00282F7C">
        <w:t xml:space="preserve">Then open a command window, go to the Test folder, and </w:t>
      </w:r>
      <w:r w:rsidR="008D3F62">
        <w:t>type</w:t>
      </w:r>
      <w:r w:rsidR="00282F7C">
        <w:t xml:space="preserve"> </w:t>
      </w:r>
      <w:r w:rsidR="0030016D">
        <w:t>“</w:t>
      </w:r>
      <w:r w:rsidR="00282F7C">
        <w:t>CertTest</w:t>
      </w:r>
      <w:r w:rsidR="0030016D">
        <w:t>”</w:t>
      </w:r>
      <w:r w:rsidR="00AB1003">
        <w:t xml:space="preserve"> or</w:t>
      </w:r>
      <w:r w:rsidR="008D3F62">
        <w:t xml:space="preserve">—if you have </w:t>
      </w:r>
      <w:r w:rsidR="00AB1003">
        <w:t>MATLAB</w:t>
      </w:r>
      <w:r w:rsidR="00BE2D4A">
        <w:t>®</w:t>
      </w:r>
      <w:bookmarkStart w:id="37" w:name="Reference_MATLAB"/>
      <w:r w:rsidR="008533BD">
        <w:t xml:space="preserve"> </w:t>
      </w:r>
      <w:r w:rsidR="00BE2D4A">
        <w:t>[</w:t>
      </w:r>
      <w:fldSimple w:instr=" SEQ References \* MERGEFORMAT ">
        <w:r w:rsidR="00263541">
          <w:rPr>
            <w:noProof/>
          </w:rPr>
          <w:t>11</w:t>
        </w:r>
      </w:fldSimple>
      <w:r w:rsidR="00BE2D4A">
        <w:t>]</w:t>
      </w:r>
      <w:bookmarkEnd w:id="37"/>
      <w:r w:rsidR="00BE2D4A">
        <w:t xml:space="preserve"> </w:t>
      </w:r>
      <w:r w:rsidR="008D3F62">
        <w:t xml:space="preserve">installed on your computer </w:t>
      </w:r>
      <w:r w:rsidR="00D2732A">
        <w:t>and would like to see plots of the data</w:t>
      </w:r>
      <w:r w:rsidR="008D3F62">
        <w:t>—type “CertTest MATLAB</w:t>
      </w:r>
      <w:r w:rsidR="00E7306D">
        <w:t>.</w:t>
      </w:r>
      <w:r w:rsidR="008D3F62">
        <w:t>”</w:t>
      </w:r>
    </w:p>
    <w:p w:rsidR="00510E55" w:rsidRDefault="008D3F62">
      <w:pPr>
        <w:pStyle w:val="NRELText"/>
      </w:pPr>
      <w:r>
        <w:t xml:space="preserve">When the certification testing program is run, </w:t>
      </w:r>
      <w:r w:rsidR="00982326">
        <w:t xml:space="preserve">TurbSim </w:t>
      </w:r>
      <w:r w:rsidR="00CB2198">
        <w:t>execute</w:t>
      </w:r>
      <w:r w:rsidR="00AD6E95">
        <w:t>s</w:t>
      </w:r>
      <w:r w:rsidR="00282F7C">
        <w:t xml:space="preserve"> several times.</w:t>
      </w:r>
      <w:r w:rsidR="008533BD">
        <w:t xml:space="preserve"> </w:t>
      </w:r>
      <w:r w:rsidR="00282F7C">
        <w:t>The test procedure compare</w:t>
      </w:r>
      <w:r w:rsidR="00E7306D">
        <w:t>s</w:t>
      </w:r>
      <w:r w:rsidR="00282F7C">
        <w:t xml:space="preserve"> the new results to those stored in the </w:t>
      </w:r>
      <w:r w:rsidR="0030016D">
        <w:t>“</w:t>
      </w:r>
      <w:r w:rsidR="00282F7C">
        <w:t>Test\TstFiles</w:t>
      </w:r>
      <w:r w:rsidR="0030016D">
        <w:t>”</w:t>
      </w:r>
      <w:r w:rsidR="00282F7C">
        <w:t xml:space="preserve"> </w:t>
      </w:r>
      <w:r w:rsidR="00CB2198">
        <w:t>folder,</w:t>
      </w:r>
      <w:r w:rsidR="00282F7C">
        <w:t xml:space="preserve"> and it write</w:t>
      </w:r>
      <w:r w:rsidR="00E7306D">
        <w:t>s</w:t>
      </w:r>
      <w:r w:rsidR="00282F7C">
        <w:t xml:space="preserve"> the differences between the output files to a file called </w:t>
      </w:r>
      <w:r w:rsidR="0030016D">
        <w:t>“</w:t>
      </w:r>
      <w:r w:rsidR="00282F7C">
        <w:t>CertTest.out.</w:t>
      </w:r>
      <w:r w:rsidR="0030016D">
        <w:t>”</w:t>
      </w:r>
      <w:r w:rsidR="008533BD">
        <w:t xml:space="preserve"> </w:t>
      </w:r>
      <w:r w:rsidR="000F3A06">
        <w:t>If you have specified the “MATLAB” option, MATLAB open</w:t>
      </w:r>
      <w:r w:rsidR="00E7306D">
        <w:t>s</w:t>
      </w:r>
      <w:r w:rsidR="000F3A06">
        <w:t xml:space="preserve"> and plot</w:t>
      </w:r>
      <w:r w:rsidR="00E7306D">
        <w:t>s</w:t>
      </w:r>
      <w:r w:rsidR="000F3A06">
        <w:t xml:space="preserve"> many results.</w:t>
      </w:r>
      <w:r w:rsidR="008533BD">
        <w:t xml:space="preserve"> </w:t>
      </w:r>
      <w:r w:rsidR="00E7306D">
        <w:t>It might be necessary</w:t>
      </w:r>
      <w:r w:rsidR="00755660">
        <w:t xml:space="preserve"> to </w:t>
      </w:r>
      <w:r w:rsidR="000F3A06">
        <w:t>close the MATLAB program before the test procedure can continue.</w:t>
      </w:r>
      <w:r w:rsidR="008533BD">
        <w:t xml:space="preserve"> </w:t>
      </w:r>
      <w:r w:rsidR="000F3A06">
        <w:t>Before finishing, t</w:t>
      </w:r>
      <w:r w:rsidR="00282F7C">
        <w:t>he test procedure automatically open</w:t>
      </w:r>
      <w:r w:rsidR="00E7306D">
        <w:t>s</w:t>
      </w:r>
      <w:r w:rsidR="00282F7C">
        <w:t xml:space="preserve"> </w:t>
      </w:r>
      <w:r w:rsidR="000F3A06">
        <w:t>the “CertTest.out”</w:t>
      </w:r>
      <w:r w:rsidR="00282F7C">
        <w:t xml:space="preserve"> file with the editor you specified with the </w:t>
      </w:r>
      <w:r w:rsidR="0030016D">
        <w:t>“</w:t>
      </w:r>
      <w:r w:rsidR="00282F7C">
        <w:t>Editor</w:t>
      </w:r>
      <w:r w:rsidR="0030016D">
        <w:t>”</w:t>
      </w:r>
      <w:r w:rsidR="00282F7C">
        <w:t xml:space="preserve"> variable.</w:t>
      </w:r>
      <w:r w:rsidR="008533BD">
        <w:t xml:space="preserve"> </w:t>
      </w:r>
      <w:r w:rsidR="00282F7C">
        <w:t>Scan through the file; the only differences should be the date and time stamps in the headers of the files and the CPU time in the summary files.</w:t>
      </w:r>
      <w:r w:rsidR="008533BD">
        <w:t xml:space="preserve"> </w:t>
      </w:r>
      <w:r w:rsidR="00282F7C">
        <w:t xml:space="preserve">If you recompiled </w:t>
      </w:r>
      <w:r w:rsidR="00982326">
        <w:t xml:space="preserve">TurbSim </w:t>
      </w:r>
      <w:r w:rsidR="00282F7C">
        <w:t xml:space="preserve">with another compiler, some slight differences </w:t>
      </w:r>
      <w:r w:rsidR="00E7306D">
        <w:t xml:space="preserve">could appear </w:t>
      </w:r>
      <w:r w:rsidR="00282F7C">
        <w:t>in the last digit of many of the numbers.</w:t>
      </w:r>
    </w:p>
    <w:p w:rsidR="009468E3" w:rsidRDefault="009468E3" w:rsidP="009468E3">
      <w:pPr>
        <w:pStyle w:val="Head1"/>
      </w:pPr>
      <w:bookmarkStart w:id="38" w:name="_Toc336257132"/>
      <w:bookmarkStart w:id="39" w:name="_Toc108431530"/>
      <w:bookmarkStart w:id="40" w:name="_Toc111947836"/>
      <w:r>
        <w:t>Compiling TurbSim</w:t>
      </w:r>
      <w:bookmarkEnd w:id="38"/>
    </w:p>
    <w:p w:rsidR="00CE2E82" w:rsidRDefault="00E7306D" w:rsidP="00CE2E82">
      <w:pPr>
        <w:pStyle w:val="NRELText"/>
      </w:pPr>
      <w:r>
        <w:t xml:space="preserve">It should not be necessary </w:t>
      </w:r>
      <w:r w:rsidR="009468E3">
        <w:t>to compile TurbSim unless you want to make changes to the code</w:t>
      </w:r>
      <w:r w:rsidR="006C233F">
        <w:t xml:space="preserve"> or want to run TurbSim </w:t>
      </w:r>
      <w:r>
        <w:t xml:space="preserve">using </w:t>
      </w:r>
      <w:r w:rsidR="00D13907">
        <w:t>a different operating system</w:t>
      </w:r>
      <w:r w:rsidR="009468E3">
        <w:t>.</w:t>
      </w:r>
      <w:r w:rsidR="008533BD">
        <w:t xml:space="preserve"> </w:t>
      </w:r>
      <w:r w:rsidR="009468E3">
        <w:t xml:space="preserve">The archive contains </w:t>
      </w:r>
      <w:r w:rsidR="0079091D">
        <w:t xml:space="preserve">Fortran </w:t>
      </w:r>
      <w:r w:rsidR="009468E3">
        <w:t xml:space="preserve">code </w:t>
      </w:r>
      <w:r w:rsidR="0079091D">
        <w:t>specific to TurbSim</w:t>
      </w:r>
      <w:r w:rsidR="00CC2548">
        <w:t>.</w:t>
      </w:r>
      <w:r w:rsidR="008533BD">
        <w:t xml:space="preserve"> </w:t>
      </w:r>
      <w:r w:rsidR="00CC2548">
        <w:t>It also contains</w:t>
      </w:r>
      <w:r w:rsidR="0079091D">
        <w:t xml:space="preserve"> the Fortran FFTPACK</w:t>
      </w:r>
      <w:r w:rsidR="007B4B7A">
        <w:t xml:space="preserve"> version 4.1</w:t>
      </w:r>
      <w:r w:rsidR="00FE5FDE">
        <w:t xml:space="preserve"> </w:t>
      </w:r>
      <w:r w:rsidR="00013EBF">
        <w:fldChar w:fldCharType="begin"/>
      </w:r>
      <w:r w:rsidR="00FE5FDE">
        <w:instrText xml:space="preserve"> REF Reference_FFTPACK \h </w:instrText>
      </w:r>
      <w:r w:rsidR="00013EBF">
        <w:fldChar w:fldCharType="separate"/>
      </w:r>
      <w:r w:rsidR="00263541" w:rsidRPr="00EB488C">
        <w:t>[</w:t>
      </w:r>
      <w:r w:rsidR="00263541">
        <w:rPr>
          <w:noProof/>
        </w:rPr>
        <w:t>8</w:t>
      </w:r>
      <w:r w:rsidR="00263541" w:rsidRPr="00EB488C">
        <w:t>]</w:t>
      </w:r>
      <w:r w:rsidR="00013EBF">
        <w:fldChar w:fldCharType="end"/>
      </w:r>
      <w:r w:rsidR="0079091D">
        <w:t>, LAPACK</w:t>
      </w:r>
      <w:r w:rsidR="007B4B7A">
        <w:t xml:space="preserve"> version 3.0</w:t>
      </w:r>
      <w:r w:rsidR="00D60F75">
        <w:t xml:space="preserve"> </w:t>
      </w:r>
      <w:bookmarkStart w:id="41" w:name="Reference_LAPACK"/>
      <w:r w:rsidR="00D60F75">
        <w:t>[</w:t>
      </w:r>
      <w:fldSimple w:instr=" SEQ References \* MERGEFORMAT ">
        <w:r w:rsidR="00263541">
          <w:rPr>
            <w:noProof/>
          </w:rPr>
          <w:t>12</w:t>
        </w:r>
      </w:fldSimple>
      <w:r w:rsidR="00D60F75">
        <w:t>]</w:t>
      </w:r>
      <w:bookmarkEnd w:id="41"/>
      <w:r w:rsidR="0079091D">
        <w:t>, BLAS</w:t>
      </w:r>
      <w:r w:rsidR="00D60F75">
        <w:t xml:space="preserve"> </w:t>
      </w:r>
      <w:bookmarkStart w:id="42" w:name="Reference_BLAS"/>
      <w:r w:rsidR="00D60F75">
        <w:t>[</w:t>
      </w:r>
      <w:fldSimple w:instr=" SEQ References \* MERGEFORMAT ">
        <w:r w:rsidR="00263541">
          <w:rPr>
            <w:noProof/>
          </w:rPr>
          <w:t>13</w:t>
        </w:r>
      </w:fldSimple>
      <w:r w:rsidR="00D60F75">
        <w:t>]</w:t>
      </w:r>
      <w:bookmarkEnd w:id="42"/>
      <w:r w:rsidR="00730DE2">
        <w:t>,</w:t>
      </w:r>
      <w:r w:rsidR="00730DE2" w:rsidRPr="00730DE2">
        <w:t xml:space="preserve"> </w:t>
      </w:r>
      <w:bookmarkStart w:id="43" w:name="Reference_BLAS2"/>
      <w:r w:rsidR="00730DE2">
        <w:t>[</w:t>
      </w:r>
      <w:fldSimple w:instr=" SEQ References \* MERGEFORMAT ">
        <w:r w:rsidR="00263541">
          <w:rPr>
            <w:noProof/>
          </w:rPr>
          <w:t>14</w:t>
        </w:r>
      </w:fldSimple>
      <w:r w:rsidR="00730DE2">
        <w:t>]</w:t>
      </w:r>
      <w:bookmarkEnd w:id="43"/>
      <w:r w:rsidR="00CE5E8B">
        <w:t>, and RanLux</w:t>
      </w:r>
      <w:r w:rsidR="00D60F75">
        <w:t xml:space="preserve"> </w:t>
      </w:r>
      <w:bookmarkStart w:id="44" w:name="Reference_RanLuxF90"/>
      <w:r w:rsidR="00D60F75">
        <w:t>[</w:t>
      </w:r>
      <w:fldSimple w:instr=" SEQ References \* MERGEFORMAT ">
        <w:r w:rsidR="00263541">
          <w:rPr>
            <w:noProof/>
          </w:rPr>
          <w:t>15</w:t>
        </w:r>
      </w:fldSimple>
      <w:r w:rsidR="00D60F75">
        <w:t>]</w:t>
      </w:r>
      <w:bookmarkEnd w:id="44"/>
      <w:r w:rsidR="0079091D">
        <w:t xml:space="preserve"> routines that TurbSim uses.</w:t>
      </w:r>
      <w:r w:rsidR="008533BD">
        <w:t xml:space="preserve"> </w:t>
      </w:r>
      <w:r>
        <w:t>Users must also</w:t>
      </w:r>
      <w:r w:rsidR="00CC2548">
        <w:t xml:space="preserve"> download the </w:t>
      </w:r>
      <w:r w:rsidR="0079091D">
        <w:t>NWTC Subroutine Library</w:t>
      </w:r>
      <w:r w:rsidR="00C1299A">
        <w:t xml:space="preserve"> version 1.</w:t>
      </w:r>
      <w:r w:rsidR="0001601A">
        <w:t>0</w:t>
      </w:r>
      <w:r w:rsidR="00443915">
        <w:t>4</w:t>
      </w:r>
      <w:r w:rsidR="0001601A">
        <w:t>.0</w:t>
      </w:r>
      <w:r w:rsidR="00443915">
        <w:t>1</w:t>
      </w:r>
      <w:r w:rsidR="00C1299A">
        <w:t>,</w:t>
      </w:r>
      <w:r w:rsidR="005C0BBF">
        <w:t xml:space="preserve"> </w:t>
      </w:r>
      <w:bookmarkStart w:id="45" w:name="Reference_NWTCsubs"/>
      <w:r w:rsidR="005C0BBF">
        <w:t>[</w:t>
      </w:r>
      <w:fldSimple w:instr=" SEQ References \* MERGEFORMAT ">
        <w:r w:rsidR="00263541">
          <w:rPr>
            <w:noProof/>
          </w:rPr>
          <w:t>16</w:t>
        </w:r>
      </w:fldSimple>
      <w:r w:rsidR="005C0BBF">
        <w:t>]</w:t>
      </w:r>
      <w:bookmarkEnd w:id="45"/>
      <w:r w:rsidR="00CC2548">
        <w:t>, which TurbSim uses.</w:t>
      </w:r>
      <w:r w:rsidR="008533BD">
        <w:t xml:space="preserve"> </w:t>
      </w:r>
      <w:r w:rsidR="00CC2548">
        <w:t>It can be found under Miscellaneous Software on</w:t>
      </w:r>
      <w:r w:rsidR="0079091D">
        <w:t xml:space="preserve"> the NREL </w:t>
      </w:r>
      <w:r>
        <w:t xml:space="preserve">Web </w:t>
      </w:r>
      <w:r w:rsidR="0079091D">
        <w:t xml:space="preserve">server page at </w:t>
      </w:r>
      <w:hyperlink r:id="rId71" w:history="1">
        <w:r w:rsidR="007E3D40">
          <w:rPr>
            <w:rStyle w:val="Hyperlink"/>
          </w:rPr>
          <w:t>http://wind.nrel.gov/designcodes/</w:t>
        </w:r>
      </w:hyperlink>
      <w:r w:rsidR="0079091D">
        <w:t>.</w:t>
      </w:r>
    </w:p>
    <w:p w:rsidR="00510E55" w:rsidRDefault="0079091D">
      <w:pPr>
        <w:pStyle w:val="NRELText"/>
      </w:pPr>
      <w:r>
        <w:t>The code has been written primarily for the Intel® Visual Fortran compiler.</w:t>
      </w:r>
      <w:r w:rsidR="008533BD">
        <w:t xml:space="preserve"> </w:t>
      </w:r>
      <w:r w:rsidR="00E7306D">
        <w:t>T</w:t>
      </w:r>
      <w:r>
        <w:t xml:space="preserve">o port TurbSim to another platform or compiler, </w:t>
      </w:r>
      <w:r w:rsidR="00E7306D">
        <w:t>it might be necessary</w:t>
      </w:r>
      <w:r>
        <w:t xml:space="preserve"> to make changes in the </w:t>
      </w:r>
      <w:r w:rsidR="00CE5E8B">
        <w:t>NWTC Subroutine Library’s SysVF.f90 file and possibly the BLAS LSAME() function.</w:t>
      </w:r>
      <w:r w:rsidR="008533BD">
        <w:t xml:space="preserve"> </w:t>
      </w:r>
      <w:r w:rsidR="007B4B7A">
        <w:t>If you have access to an optimized BLAS library, you are encouraged to link your code with it</w:t>
      </w:r>
      <w:r w:rsidR="002A2D4B">
        <w:t xml:space="preserve"> instead of using the reference BLAS routines included in the TurbSim archive.</w:t>
      </w:r>
    </w:p>
    <w:p w:rsidR="00282F7C" w:rsidRDefault="0077108B">
      <w:pPr>
        <w:pStyle w:val="Head1"/>
      </w:pPr>
      <w:bookmarkStart w:id="46" w:name="_Toc336257133"/>
      <w:r>
        <w:pict>
          <v:shape id="_x0000_s1271" type="#_x0000_t202" style="position:absolute;margin-left:163.55pt;margin-top:391.05pt;width:302.95pt;height:209.15pt;z-index:251646976;mso-wrap-distance-left:9.35pt;mso-wrap-distance-right:0;mso-position-horizontal-relative:margin;mso-position-vertical-relative:margin" filled="f" stroked="f">
            <v:textbox style="mso-next-textbox:#_x0000_s1271" inset=".72pt,,.72pt,.72pt">
              <w:txbxContent>
                <w:p w:rsidR="00263541" w:rsidRDefault="00263541" w:rsidP="004F5DBA">
                  <w:pPr>
                    <w:pStyle w:val="NRELTableText"/>
                    <w:jc w:val="center"/>
                  </w:pPr>
                  <w:r w:rsidRPr="004F5DBA">
                    <w:rPr>
                      <w:noProof/>
                    </w:rPr>
                    <w:drawing>
                      <wp:inline distT="0" distB="0" distL="0" distR="0" wp14:anchorId="79C8E1F8" wp14:editId="2A91D7B6">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72"/>
                                <a:stretch>
                                  <a:fillRect/>
                                </a:stretch>
                              </pic:blipFill>
                              <pic:spPr>
                                <a:xfrm>
                                  <a:off x="0" y="0"/>
                                  <a:ext cx="3623495" cy="2194560"/>
                                </a:xfrm>
                                <a:prstGeom prst="rect">
                                  <a:avLst/>
                                </a:prstGeom>
                              </pic:spPr>
                            </pic:pic>
                          </a:graphicData>
                        </a:graphic>
                      </wp:inline>
                    </w:drawing>
                  </w:r>
                </w:p>
                <w:p w:rsidR="00263541" w:rsidRPr="00EB488C" w:rsidRDefault="00263541" w:rsidP="00EB488C">
                  <w:pPr>
                    <w:pStyle w:val="NRELFigureCaption"/>
                  </w:pPr>
                  <w:bookmarkStart w:id="47" w:name="_Toc335905336"/>
                  <w:bookmarkStart w:id="48" w:name="_Toc336257189"/>
                  <w:r w:rsidRPr="00EB488C">
                    <w:t xml:space="preserve">Figure </w:t>
                  </w:r>
                  <w:fldSimple w:instr=" SEQ Figures \* MERGEFORMAT ">
                    <w:r>
                      <w:rPr>
                        <w:noProof/>
                      </w:rPr>
                      <w:t>2</w:t>
                    </w:r>
                  </w:fldSimple>
                  <w:r w:rsidRPr="00EB488C">
                    <w:t>. Example TurbSim command line output</w:t>
                  </w:r>
                  <w:bookmarkEnd w:id="47"/>
                  <w:bookmarkEnd w:id="48"/>
                </w:p>
              </w:txbxContent>
            </v:textbox>
            <w10:wrap type="square" anchorx="margin" anchory="margin"/>
          </v:shape>
        </w:pict>
      </w:r>
      <w:r w:rsidR="00282F7C">
        <w:t xml:space="preserve">Using </w:t>
      </w:r>
      <w:bookmarkEnd w:id="39"/>
      <w:bookmarkEnd w:id="40"/>
      <w:r w:rsidR="00982326">
        <w:t>TurbSim</w:t>
      </w:r>
      <w:bookmarkEnd w:id="46"/>
    </w:p>
    <w:p w:rsidR="00510E55" w:rsidRPr="00DA0A9D" w:rsidRDefault="00526B99">
      <w:pPr>
        <w:pStyle w:val="NRELText"/>
      </w:pPr>
      <w:r>
        <w:t xml:space="preserve">To begin using TurbSim, </w:t>
      </w:r>
      <w:r w:rsidR="002567BE">
        <w:t>a text input file</w:t>
      </w:r>
      <w:r w:rsidR="00E7306D">
        <w:t xml:space="preserve"> is required</w:t>
      </w:r>
      <w:r w:rsidR="002567BE">
        <w:t>.</w:t>
      </w:r>
      <w:r w:rsidR="008533BD">
        <w:t xml:space="preserve"> </w:t>
      </w:r>
      <w:r w:rsidR="002567BE">
        <w:t>(Sample input files</w:t>
      </w:r>
      <w:r w:rsidR="00E7306D">
        <w:t>—</w:t>
      </w:r>
      <w:r w:rsidR="002567BE">
        <w:t xml:space="preserve">which can </w:t>
      </w:r>
      <w:r w:rsidR="00E7306D">
        <w:t>be modified—</w:t>
      </w:r>
      <w:r w:rsidR="002567BE">
        <w:t>are contained in the TurbSim archive</w:t>
      </w:r>
      <w:r w:rsidR="00E63CBB">
        <w:t xml:space="preserve"> and in Appendix </w:t>
      </w:r>
      <w:r w:rsidR="00013EBF">
        <w:fldChar w:fldCharType="begin"/>
      </w:r>
      <w:r w:rsidR="00E63CBB">
        <w:instrText xml:space="preserve"> REF Appendix_TSInput_letter \h </w:instrText>
      </w:r>
      <w:r w:rsidR="00013EBF">
        <w:fldChar w:fldCharType="separate"/>
      </w:r>
      <w:r w:rsidR="00263541">
        <w:rPr>
          <w:noProof/>
        </w:rPr>
        <w:t>A</w:t>
      </w:r>
      <w:r w:rsidR="00013EBF">
        <w:fldChar w:fldCharType="end"/>
      </w:r>
      <w:r w:rsidR="002567BE">
        <w:t>.)</w:t>
      </w:r>
      <w:r w:rsidR="008533BD">
        <w:t xml:space="preserve"> </w:t>
      </w:r>
      <w:r w:rsidR="00E7306D">
        <w:t>Next</w:t>
      </w:r>
      <w:r w:rsidR="002567BE">
        <w:t>, to run Turb</w:t>
      </w:r>
      <w:r>
        <w:t>S</w:t>
      </w:r>
      <w:r w:rsidR="002567BE">
        <w:t xml:space="preserve">im </w:t>
      </w:r>
      <w:r w:rsidR="00282F7C">
        <w:t>enter</w:t>
      </w:r>
      <w:r w:rsidR="00E7306D">
        <w:t xml:space="preserve"> “</w:t>
      </w:r>
      <w:r w:rsidR="00282F7C">
        <w:t xml:space="preserve">turbsim [/h] </w:t>
      </w:r>
      <w:r w:rsidR="00282F7C">
        <w:lastRenderedPageBreak/>
        <w:t>[&lt;RootName.ext</w:t>
      </w:r>
      <w:r w:rsidR="00E7306D">
        <w:t xml:space="preserve">&gt;]” </w:t>
      </w:r>
      <w:r w:rsidR="002567BE">
        <w:t>at a command prompt</w:t>
      </w:r>
      <w:r w:rsidR="00E7306D">
        <w:t xml:space="preserve">; </w:t>
      </w:r>
      <w:r w:rsidR="00282F7C">
        <w:t>/h and &lt;RootName.ext&gt; are optional.</w:t>
      </w:r>
      <w:r w:rsidR="008533BD">
        <w:t xml:space="preserve"> </w:t>
      </w:r>
      <w:r w:rsidR="00DA0A9D">
        <w:t>The /h switch generates a help message</w:t>
      </w:r>
      <w:r w:rsidR="00E7306D">
        <w:t>,</w:t>
      </w:r>
      <w:r w:rsidR="00DA0A9D">
        <w:t xml:space="preserve"> and </w:t>
      </w:r>
      <w:r w:rsidR="00DA0A9D" w:rsidRPr="00DA0A9D">
        <w:t>&lt;RootName.ext&gt;</w:t>
      </w:r>
      <w:r w:rsidR="00DA0A9D">
        <w:rPr>
          <w:i/>
        </w:rPr>
        <w:t xml:space="preserve"> </w:t>
      </w:r>
      <w:r w:rsidR="00DA0A9D">
        <w:t>is the name of the TurbSim input file.</w:t>
      </w:r>
      <w:r w:rsidR="008533BD">
        <w:t xml:space="preserve"> </w:t>
      </w:r>
      <w:r w:rsidR="00397360">
        <w:t>Following are two examples:</w:t>
      </w:r>
    </w:p>
    <w:p w:rsidR="001075F5" w:rsidRDefault="00D14352">
      <w:pPr>
        <w:pStyle w:val="BodyTextIndent"/>
        <w:keepLines w:val="0"/>
        <w:numPr>
          <w:ilvl w:val="0"/>
          <w:numId w:val="47"/>
        </w:numPr>
        <w:spacing w:before="0" w:line="240" w:lineRule="auto"/>
        <w:ind w:left="360"/>
        <w:rPr>
          <w:rStyle w:val="Example"/>
          <w:rFonts w:cs="Courier New"/>
          <w:szCs w:val="24"/>
        </w:rPr>
      </w:pPr>
      <w:r w:rsidRPr="00397360">
        <w:rPr>
          <w:rStyle w:val="Example"/>
          <w:rFonts w:cs="Courier New"/>
          <w:szCs w:val="24"/>
        </w:rPr>
        <w:t>turbsim</w:t>
      </w:r>
    </w:p>
    <w:p w:rsidR="00DC5F7C" w:rsidRDefault="00E752FD">
      <w:pPr>
        <w:pStyle w:val="NRELText"/>
        <w:ind w:left="576"/>
      </w:pPr>
      <w:r w:rsidRPr="00E752FD">
        <w:t>This start</w:t>
      </w:r>
      <w:r w:rsidR="00397360">
        <w:t>s</w:t>
      </w:r>
      <w:r w:rsidRPr="00E752FD">
        <w:t xml:space="preserve"> TurbSim and open</w:t>
      </w:r>
      <w:r w:rsidR="00397360">
        <w:t>s</w:t>
      </w:r>
      <w:r w:rsidRPr="00E752FD">
        <w:t xml:space="preserve"> </w:t>
      </w:r>
      <w:r w:rsidR="000D5B0E">
        <w:t xml:space="preserve">the </w:t>
      </w:r>
      <w:r w:rsidR="00E17FA4">
        <w:t xml:space="preserve">input </w:t>
      </w:r>
      <w:r w:rsidR="000D5B0E">
        <w:t xml:space="preserve">file </w:t>
      </w:r>
      <w:r w:rsidR="00397360">
        <w:t>“</w:t>
      </w:r>
      <w:r w:rsidRPr="00E752FD">
        <w:t>turbsim.inp.</w:t>
      </w:r>
      <w:r w:rsidR="00397360">
        <w:t>”</w:t>
      </w:r>
      <w:r w:rsidR="008533BD">
        <w:t xml:space="preserve"> </w:t>
      </w:r>
      <w:r w:rsidR="00397360">
        <w:t>It</w:t>
      </w:r>
      <w:r w:rsidRPr="00E752FD">
        <w:t xml:space="preserve"> is equivalent to entering</w:t>
      </w:r>
      <w:r w:rsidR="00397360">
        <w:t xml:space="preserve"> “</w:t>
      </w:r>
      <w:r w:rsidRPr="00397360">
        <w:rPr>
          <w:rStyle w:val="Example"/>
          <w:rFonts w:cs="Courier New"/>
        </w:rPr>
        <w:t>turbsim</w:t>
      </w:r>
      <w:r w:rsidR="00B92176" w:rsidRPr="00397360">
        <w:rPr>
          <w:rStyle w:val="Example"/>
          <w:rFonts w:cs="Courier New"/>
        </w:rPr>
        <w:t> </w:t>
      </w:r>
      <w:r w:rsidRPr="00397360">
        <w:rPr>
          <w:rStyle w:val="Example"/>
          <w:rFonts w:cs="Courier New"/>
        </w:rPr>
        <w:t>turbsim.inp</w:t>
      </w:r>
      <w:r w:rsidRPr="00E752FD">
        <w:t>.</w:t>
      </w:r>
      <w:r w:rsidR="00397360">
        <w:t>”</w:t>
      </w:r>
    </w:p>
    <w:p w:rsidR="001075F5" w:rsidRDefault="00D14352">
      <w:pPr>
        <w:pStyle w:val="BodyTextIndent"/>
        <w:keepLines w:val="0"/>
        <w:numPr>
          <w:ilvl w:val="0"/>
          <w:numId w:val="47"/>
        </w:numPr>
        <w:spacing w:before="0" w:line="240" w:lineRule="auto"/>
        <w:ind w:left="360"/>
        <w:rPr>
          <w:rStyle w:val="Example"/>
        </w:rPr>
      </w:pPr>
      <w:r w:rsidRPr="007439F8">
        <w:rPr>
          <w:rStyle w:val="Example"/>
        </w:rPr>
        <w:t>turbsim myroot.tsm</w:t>
      </w:r>
    </w:p>
    <w:p w:rsidR="00DC5F7C" w:rsidRDefault="00E752FD" w:rsidP="004B01E3">
      <w:pPr>
        <w:pStyle w:val="NRELText"/>
        <w:keepLines/>
        <w:ind w:left="576"/>
      </w:pPr>
      <w:r w:rsidRPr="00E752FD">
        <w:t>This start</w:t>
      </w:r>
      <w:r w:rsidR="007439F8">
        <w:t>s</w:t>
      </w:r>
      <w:r w:rsidRPr="00E752FD">
        <w:t xml:space="preserve"> TurbSim and open</w:t>
      </w:r>
      <w:r w:rsidR="007439F8">
        <w:t>s</w:t>
      </w:r>
      <w:r w:rsidRPr="00E752FD">
        <w:t xml:space="preserve"> the input file </w:t>
      </w:r>
      <w:r w:rsidR="007439F8">
        <w:t>“</w:t>
      </w:r>
      <w:r w:rsidRPr="00E752FD">
        <w:t>myroot.tsm.</w:t>
      </w:r>
      <w:r w:rsidR="007439F8">
        <w:t>”</w:t>
      </w:r>
    </w:p>
    <w:p w:rsidR="00510E55" w:rsidRDefault="0077108B">
      <w:pPr>
        <w:pStyle w:val="NRELText"/>
      </w:pPr>
      <w:r>
        <w:pict>
          <v:shape id="_x0000_s1488" type="#_x0000_t202" style="position:absolute;margin-left:0;margin-top:0;width:3in;height:252pt;z-index:251651072;mso-wrap-distance-left:14.4pt;mso-position-horizontal:left;mso-position-horizontal-relative:margin;mso-position-vertical:bottom;mso-position-vertical-relative:margin" filled="f" stroked="f">
            <v:textbox style="mso-next-textbox:#_x0000_s1488" inset=".72pt,.72pt,.72pt,.72pt">
              <w:txbxContent>
                <w:p w:rsidR="00263541" w:rsidRDefault="00263541" w:rsidP="00156EE9">
                  <w:pPr>
                    <w:pStyle w:val="NRELTableCaption"/>
                    <w:spacing w:before="0"/>
                  </w:pPr>
                  <w:bookmarkStart w:id="49" w:name="Table_Components"/>
                  <w:bookmarkStart w:id="50" w:name="_Toc238955051"/>
                  <w:bookmarkStart w:id="51" w:name="_Toc336257232"/>
                  <w:r>
                    <w:t xml:space="preserve">Table </w:t>
                  </w:r>
                  <w:fldSimple w:instr=" SEQ Table \* ARABIC ">
                    <w:r>
                      <w:rPr>
                        <w:noProof/>
                      </w:rPr>
                      <w:t>2</w:t>
                    </w:r>
                  </w:fldSimple>
                  <w:bookmarkEnd w:id="49"/>
                  <w:r>
                    <w:t>. Definitions of TurbSim Wind-Component Coordinate Systems</w:t>
                  </w:r>
                  <w:bookmarkEnd w:id="50"/>
                  <w:bookmarkEnd w:id="51"/>
                  <w:r>
                    <w:t xml:space="preserve"> </w:t>
                  </w:r>
                </w:p>
                <w:tbl>
                  <w:tblPr>
                    <w:tblW w:w="3758" w:type="dxa"/>
                    <w:jc w:val="center"/>
                    <w:tblCellSpacing w:w="7" w:type="dxa"/>
                    <w:tblCellMar>
                      <w:top w:w="43" w:type="dxa"/>
                      <w:left w:w="72" w:type="dxa"/>
                      <w:bottom w:w="43" w:type="dxa"/>
                      <w:right w:w="72" w:type="dxa"/>
                    </w:tblCellMar>
                    <w:tblLook w:val="0000" w:firstRow="0" w:lastRow="0" w:firstColumn="0" w:lastColumn="0" w:noHBand="0" w:noVBand="0"/>
                  </w:tblPr>
                  <w:tblGrid>
                    <w:gridCol w:w="348"/>
                    <w:gridCol w:w="555"/>
                    <w:gridCol w:w="2855"/>
                  </w:tblGrid>
                  <w:tr w:rsidR="00263541" w:rsidRPr="00FE4FF3"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0E38CE">
                        <w:pPr>
                          <w:pStyle w:val="NRELTableText"/>
                          <w:rPr>
                            <w:i/>
                          </w:rPr>
                        </w:pPr>
                      </w:p>
                    </w:tc>
                  </w:tr>
                  <w:tr w:rsidR="00263541" w:rsidRPr="007439F8" w:rsidTr="00CD102E">
                    <w:trPr>
                      <w:trHeight w:val="360"/>
                      <w:tblCellSpacing w:w="7" w:type="dxa"/>
                      <w:jc w:val="center"/>
                    </w:trPr>
                    <w:tc>
                      <w:tcPr>
                        <w:tcW w:w="3730" w:type="dxa"/>
                        <w:gridSpan w:val="3"/>
                        <w:tcBorders>
                          <w:top w:val="single" w:sz="4" w:space="0" w:color="auto"/>
                        </w:tcBorders>
                        <w:vAlign w:val="bottom"/>
                      </w:tcPr>
                      <w:p w:rsidR="00263541" w:rsidRPr="007439F8" w:rsidRDefault="00263541" w:rsidP="007439F8">
                        <w:pPr>
                          <w:pStyle w:val="NRELTableText"/>
                        </w:pPr>
                        <w:r w:rsidRPr="004179FA">
                          <w:t>Inertial Reference Frame</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pPr>
                          <w:pStyle w:val="NRELTableText"/>
                        </w:pPr>
                        <w:r>
                          <w:t xml:space="preserve">Along positive </w:t>
                        </w:r>
                        <w:r w:rsidRPr="00D44AC1">
                          <w:rPr>
                            <w:i/>
                          </w:rPr>
                          <w:t>X</w:t>
                        </w:r>
                        <w:r>
                          <w:t xml:space="preserve"> (nominally downwind)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7A7540">
                        <w:pPr>
                          <w:pStyle w:val="NRELTableText"/>
                        </w:pPr>
                        <w:r>
                          <w:t xml:space="preserve">Along positive </w:t>
                        </w:r>
                        <w:r w:rsidRPr="00D44AC1">
                          <w:rPr>
                            <w:i/>
                          </w:rPr>
                          <w:t>Y</w:t>
                        </w:r>
                        <w:r>
                          <w:t xml:space="preserve"> (to the left when looking along </w:t>
                        </w:r>
                        <w:r w:rsidRPr="00D44AC1">
                          <w:rPr>
                            <w:i/>
                          </w:rPr>
                          <w:t>X</w:t>
                        </w:r>
                        <w:r>
                          <w:t>)</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W</w:t>
                        </w:r>
                      </w:p>
                    </w:tc>
                    <w:tc>
                      <w:tcPr>
                        <w:tcW w:w="2834" w:type="dxa"/>
                        <w:vAlign w:val="center"/>
                      </w:tcPr>
                      <w:p w:rsidR="00263541" w:rsidRDefault="00263541">
                        <w:pPr>
                          <w:pStyle w:val="NRELTableText"/>
                        </w:pPr>
                        <w:r>
                          <w:t xml:space="preserve">Up, along positive </w:t>
                        </w:r>
                        <w:r w:rsidRPr="00D44AC1">
                          <w:rPr>
                            <w:i/>
                          </w:rPr>
                          <w:t>Z</w:t>
                        </w:r>
                        <w:r>
                          <w:t xml:space="preserve"> (opposite gravity)</w:t>
                        </w:r>
                      </w:p>
                    </w:tc>
                  </w:tr>
                  <w:tr w:rsidR="00263541" w:rsidRPr="00A80956"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A80956">
                        <w:pPr>
                          <w:pStyle w:val="NRELTableText"/>
                          <w:rPr>
                            <w:i/>
                          </w:rPr>
                        </w:pPr>
                      </w:p>
                    </w:tc>
                  </w:tr>
                  <w:tr w:rsidR="00263541" w:rsidRPr="007439F8" w:rsidTr="00CD102E">
                    <w:trPr>
                      <w:trHeight w:val="360"/>
                      <w:tblCellSpacing w:w="7" w:type="dxa"/>
                      <w:jc w:val="center"/>
                    </w:trPr>
                    <w:tc>
                      <w:tcPr>
                        <w:tcW w:w="3730" w:type="dxa"/>
                        <w:gridSpan w:val="3"/>
                        <w:vAlign w:val="bottom"/>
                      </w:tcPr>
                      <w:p w:rsidR="00263541" w:rsidRPr="007439F8" w:rsidRDefault="00263541" w:rsidP="007439F8">
                        <w:pPr>
                          <w:pStyle w:val="NRELTableText"/>
                        </w:pPr>
                        <w:r w:rsidRPr="004179FA">
                          <w:t>Aligned with the Mean 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rsidP="00FA7CA9">
                        <w:pPr>
                          <w:pStyle w:val="NRELTableText"/>
                        </w:pPr>
                        <w:r>
                          <w:t>Streamwise (longitudinal)</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A910D1">
                        <w:pPr>
                          <w:pStyle w:val="NRELTableText"/>
                        </w:pPr>
                        <w:r>
                          <w:t>Transverse (crosswise)</w:t>
                        </w:r>
                      </w:p>
                    </w:tc>
                  </w:tr>
                  <w:tr w:rsidR="00263541" w:rsidTr="00CD102E">
                    <w:trPr>
                      <w:tblCellSpacing w:w="7" w:type="dxa"/>
                      <w:jc w:val="center"/>
                    </w:trPr>
                    <w:tc>
                      <w:tcPr>
                        <w:tcW w:w="327" w:type="dxa"/>
                        <w:tcBorders>
                          <w:bottom w:val="single" w:sz="8" w:space="0" w:color="auto"/>
                        </w:tcBorders>
                      </w:tcPr>
                      <w:p w:rsidR="00263541" w:rsidRDefault="00263541">
                        <w:pPr>
                          <w:pStyle w:val="NRELTableText"/>
                        </w:pPr>
                      </w:p>
                    </w:tc>
                    <w:tc>
                      <w:tcPr>
                        <w:tcW w:w="541" w:type="dxa"/>
                        <w:tcBorders>
                          <w:bottom w:val="single" w:sz="8" w:space="0" w:color="auto"/>
                        </w:tcBorders>
                        <w:vAlign w:val="center"/>
                      </w:tcPr>
                      <w:p w:rsidR="00263541" w:rsidRPr="00D44AC1" w:rsidRDefault="00263541" w:rsidP="00A80956">
                        <w:pPr>
                          <w:pStyle w:val="NRELTableText"/>
                          <w:rPr>
                            <w:i/>
                          </w:rPr>
                        </w:pPr>
                        <w:r w:rsidRPr="00D44AC1">
                          <w:rPr>
                            <w:i/>
                          </w:rPr>
                          <w:t>w</w:t>
                        </w:r>
                      </w:p>
                    </w:tc>
                    <w:tc>
                      <w:tcPr>
                        <w:tcW w:w="2834" w:type="dxa"/>
                        <w:tcBorders>
                          <w:bottom w:val="single" w:sz="8" w:space="0" w:color="auto"/>
                        </w:tcBorders>
                        <w:vAlign w:val="center"/>
                      </w:tcPr>
                      <w:p w:rsidR="00263541" w:rsidRDefault="00263541">
                        <w:pPr>
                          <w:pStyle w:val="NRELTableText"/>
                        </w:pPr>
                        <w:r>
                          <w:t>Vertical</w:t>
                        </w:r>
                      </w:p>
                    </w:tc>
                  </w:tr>
                </w:tbl>
                <w:p w:rsidR="00263541" w:rsidRDefault="00263541" w:rsidP="00156EE9"/>
              </w:txbxContent>
            </v:textbox>
            <w10:wrap type="square" anchorx="margin" anchory="margin"/>
          </v:shape>
        </w:pict>
      </w:r>
      <w:r w:rsidR="00282F7C">
        <w:t xml:space="preserve">All output files have the specified root file name </w:t>
      </w:r>
      <w:r w:rsidR="007439F8">
        <w:t xml:space="preserve">and </w:t>
      </w:r>
      <w:r w:rsidR="00282F7C">
        <w:t>different extensions.</w:t>
      </w:r>
      <w:r w:rsidR="004F5DBA" w:rsidRPr="004F5DBA">
        <w:t xml:space="preserve"> </w:t>
      </w:r>
    </w:p>
    <w:p w:rsidR="006D299A" w:rsidRDefault="0077108B" w:rsidP="001E43C2">
      <w:pPr>
        <w:pStyle w:val="NRELText"/>
      </w:pPr>
      <w:r>
        <w:rPr>
          <w:noProof/>
        </w:rPr>
        <w:pict>
          <v:shape id="_x0000_s1489" type="#_x0000_t202" style="position:absolute;margin-left:11888.75pt;margin-top:0;width:250.55pt;height:252pt;z-index:251650048;mso-wrap-distance-left:14.4pt;mso-position-horizontal:right;mso-position-horizontal-relative:margin;mso-position-vertical:bottom;mso-position-vertical-relative:margin" o:allowoverlap="f" filled="f" stroked="f">
            <v:textbox style="mso-next-textbox:#_x0000_s1489" inset=".72pt,0,.72pt,.72pt">
              <w:txbxContent>
                <w:p w:rsidR="00263541" w:rsidRDefault="00263541" w:rsidP="00AE5138">
                  <w:pPr>
                    <w:pStyle w:val="NRELTableText"/>
                    <w:jc w:val="center"/>
                  </w:pPr>
                  <w:r w:rsidRPr="003E76E4">
                    <w:rPr>
                      <w:noProof/>
                      <w:bdr w:val="single" w:sz="12" w:space="0" w:color="auto"/>
                    </w:rPr>
                    <w:drawing>
                      <wp:inline distT="0" distB="0" distL="0" distR="0" wp14:anchorId="2A4A81CD" wp14:editId="07625EE8">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263541" w:rsidRDefault="00263541" w:rsidP="003F7703">
                  <w:pPr>
                    <w:pStyle w:val="NRELFigureCaption"/>
                  </w:pPr>
                  <w:bookmarkStart w:id="52" w:name="Figure_Coordinates"/>
                  <w:bookmarkStart w:id="53" w:name="_Toc335905337"/>
                  <w:bookmarkStart w:id="54" w:name="_Toc336257190"/>
                  <w:r>
                    <w:t xml:space="preserve">Figure </w:t>
                  </w:r>
                  <w:fldSimple w:instr=" SEQ Figures \* MERGEFORMAT ">
                    <w:r>
                      <w:rPr>
                        <w:noProof/>
                      </w:rPr>
                      <w:t>3</w:t>
                    </w:r>
                  </w:fldSimple>
                  <w:bookmarkEnd w:id="52"/>
                  <w:r>
                    <w:t>. Coordinates of a TurbSim wind field with 15° horizontal and 8° vertical mean flow angles</w:t>
                  </w:r>
                  <w:bookmarkEnd w:id="53"/>
                  <w:bookmarkEnd w:id="54"/>
                </w:p>
              </w:txbxContent>
            </v:textbox>
            <w10:wrap type="square" anchorx="margin" anchory="margin"/>
          </v:shape>
        </w:pict>
      </w:r>
      <w:r w:rsidR="00282F7C">
        <w:t xml:space="preserve">Wind components are </w:t>
      </w:r>
      <w:r w:rsidR="002D6BD8">
        <w:t xml:space="preserve">defined in two separate </w:t>
      </w:r>
      <w:r w:rsidR="007A7540">
        <w:t>coordinate systems</w:t>
      </w:r>
      <w:r w:rsidR="002D6BD8">
        <w:t xml:space="preserve"> </w:t>
      </w:r>
      <w:r w:rsidR="00282F7C">
        <w:t xml:space="preserve">as </w:t>
      </w:r>
      <w:r w:rsidR="00AE5138">
        <w:t xml:space="preserve">described </w:t>
      </w:r>
      <w:r w:rsidR="00156EE9">
        <w:t xml:space="preserve">in </w:t>
      </w:r>
      <w:r w:rsidR="00013EBF">
        <w:fldChar w:fldCharType="begin"/>
      </w:r>
      <w:r w:rsidR="00156EE9">
        <w:instrText xml:space="preserve"> REF Table_Components \h </w:instrText>
      </w:r>
      <w:r w:rsidR="00013EBF">
        <w:fldChar w:fldCharType="separate"/>
      </w:r>
      <w:r w:rsidR="00263541">
        <w:t xml:space="preserve">Table </w:t>
      </w:r>
      <w:r w:rsidR="00263541">
        <w:rPr>
          <w:noProof/>
        </w:rPr>
        <w:t>2</w:t>
      </w:r>
      <w:r w:rsidR="00013EBF">
        <w:fldChar w:fldCharType="end"/>
      </w:r>
      <w:r w:rsidR="00AE5138">
        <w:t xml:space="preserve"> and pictured in </w:t>
      </w:r>
      <w:r w:rsidR="00013EBF">
        <w:fldChar w:fldCharType="begin"/>
      </w:r>
      <w:r w:rsidR="00AE5138">
        <w:instrText xml:space="preserve"> REF Figure_Coordinates \h </w:instrText>
      </w:r>
      <w:r w:rsidR="00013EBF">
        <w:fldChar w:fldCharType="separate"/>
      </w:r>
      <w:r w:rsidR="00263541">
        <w:t xml:space="preserve">Figure </w:t>
      </w:r>
      <w:r w:rsidR="00263541">
        <w:rPr>
          <w:noProof/>
        </w:rPr>
        <w:t>3</w:t>
      </w:r>
      <w:r w:rsidR="00013EBF">
        <w:fldChar w:fldCharType="end"/>
      </w:r>
      <w:r w:rsidR="00156EE9">
        <w:t>.</w:t>
      </w:r>
      <w:r w:rsidR="008533BD">
        <w:t xml:space="preserve"> </w:t>
      </w:r>
      <w:r w:rsidR="00526B99">
        <w:t xml:space="preserve">TurbSim computes winds in a </w:t>
      </w:r>
      <w:r w:rsidR="007A7540">
        <w:t xml:space="preserve">coordinate system </w:t>
      </w:r>
      <w:r w:rsidR="00526B99">
        <w:t>aligned with the direction of the mean velocity vector</w:t>
      </w:r>
      <w:r w:rsidR="007A3A78">
        <w:t xml:space="preserve"> at each point in space</w:t>
      </w:r>
      <w:r w:rsidR="00526B99">
        <w:t>.</w:t>
      </w:r>
      <w:r w:rsidR="008533BD">
        <w:t xml:space="preserve"> </w:t>
      </w:r>
      <w:r w:rsidR="00526B99">
        <w:t xml:space="preserve">The velocities are rotated to the inertial </w:t>
      </w:r>
      <w:r w:rsidR="007A7540">
        <w:t xml:space="preserve">reference frame coordinate system </w:t>
      </w:r>
      <w:r w:rsidR="00526B99">
        <w:t>before they are written to output files.</w:t>
      </w:r>
      <w:r w:rsidR="008533BD">
        <w:t xml:space="preserve"> </w:t>
      </w:r>
      <w:r w:rsidR="006D299A">
        <w:t xml:space="preserve">A </w:t>
      </w:r>
      <w:r w:rsidR="00E63CBB">
        <w:t>q</w:t>
      </w:r>
      <w:r w:rsidR="006D299A">
        <w:t>uick</w:t>
      </w:r>
      <w:r w:rsidR="00E63CBB">
        <w:t>-s</w:t>
      </w:r>
      <w:r w:rsidR="006D299A">
        <w:t xml:space="preserve">tart </w:t>
      </w:r>
      <w:r w:rsidR="00E63CBB">
        <w:t>g</w:t>
      </w:r>
      <w:r w:rsidR="006D299A">
        <w:t xml:space="preserve">uide for using the most basic turbulence is included in Appendix </w:t>
      </w:r>
      <w:r w:rsidR="00013EBF">
        <w:fldChar w:fldCharType="begin"/>
      </w:r>
      <w:r w:rsidR="006D299A">
        <w:instrText xml:space="preserve"> REF Appendix_Quick_letter \h </w:instrText>
      </w:r>
      <w:r w:rsidR="00013EBF">
        <w:fldChar w:fldCharType="separate"/>
      </w:r>
      <w:r w:rsidR="00263541">
        <w:rPr>
          <w:noProof/>
        </w:rPr>
        <w:t>B</w:t>
      </w:r>
      <w:r w:rsidR="00013EBF">
        <w:fldChar w:fldCharType="end"/>
      </w:r>
      <w:r w:rsidR="006D299A">
        <w:t>.</w:t>
      </w:r>
    </w:p>
    <w:p w:rsidR="00A201F8" w:rsidRDefault="00282F7C" w:rsidP="00A201F8">
      <w:pPr>
        <w:pStyle w:val="Head1"/>
      </w:pPr>
      <w:bookmarkStart w:id="55" w:name="_Toc108431531"/>
      <w:bookmarkStart w:id="56" w:name="_Toc111947837"/>
      <w:bookmarkStart w:id="57" w:name="Heading_InputFileParameters"/>
      <w:bookmarkStart w:id="58" w:name="_Toc336257134"/>
      <w:r>
        <w:t>Input File</w:t>
      </w:r>
      <w:bookmarkEnd w:id="55"/>
      <w:bookmarkEnd w:id="56"/>
      <w:bookmarkEnd w:id="57"/>
      <w:bookmarkEnd w:id="58"/>
    </w:p>
    <w:p w:rsidR="00510E55" w:rsidRDefault="00977AE0">
      <w:pPr>
        <w:pStyle w:val="NRELText"/>
      </w:pPr>
      <w:r>
        <w:t>TurbSim reads a text input file to set the parameters required for the program to execute.</w:t>
      </w:r>
      <w:r w:rsidR="008533BD">
        <w:t xml:space="preserve"> </w:t>
      </w:r>
      <w:r>
        <w:t>The parameters are divided into several sections</w:t>
      </w:r>
      <w:r w:rsidR="007439F8">
        <w:t xml:space="preserve"> (</w:t>
      </w:r>
      <w:r>
        <w:t>discussed below</w:t>
      </w:r>
      <w:r w:rsidR="007439F8">
        <w:t>)</w:t>
      </w:r>
      <w:r>
        <w:t>.</w:t>
      </w:r>
      <w:r w:rsidR="008533BD">
        <w:t xml:space="preserve"> </w:t>
      </w:r>
      <w:r w:rsidR="001235DE">
        <w:t>The heading for each parameter contains its name, a description, and the units for that parameter.</w:t>
      </w:r>
      <w:r w:rsidR="008533BD">
        <w:t xml:space="preserve"> </w:t>
      </w:r>
      <w:r w:rsidR="004B2F95">
        <w:t>The names of the parameters are provided for reference, but TurbSim does not read those names from the input file.</w:t>
      </w:r>
      <w:r w:rsidR="008533BD">
        <w:t xml:space="preserve"> </w:t>
      </w:r>
      <w:r w:rsidR="007439F8">
        <w:t xml:space="preserve">Note </w:t>
      </w:r>
      <w:r w:rsidR="004B2F95">
        <w:t>that other programs or scripts that generate TurbSim input files</w:t>
      </w:r>
      <w:r w:rsidR="007439F8">
        <w:t>, however,</w:t>
      </w:r>
      <w:r w:rsidR="004B2F95">
        <w:t xml:space="preserve"> can and </w:t>
      </w:r>
      <w:r w:rsidR="004B2F95">
        <w:rPr>
          <w:i/>
        </w:rPr>
        <w:t>do</w:t>
      </w:r>
      <w:r w:rsidR="004B2F95">
        <w:t xml:space="preserve"> use these parameter names.</w:t>
      </w:r>
    </w:p>
    <w:p w:rsidR="002A602E" w:rsidRDefault="00977AE0" w:rsidP="00CE2E82">
      <w:pPr>
        <w:pStyle w:val="NRELText"/>
      </w:pPr>
      <w:r>
        <w:lastRenderedPageBreak/>
        <w:t>TurbSim assumes that parameters are located on specific lines</w:t>
      </w:r>
      <w:r w:rsidR="007439F8">
        <w:t>,</w:t>
      </w:r>
      <w:r>
        <w:t xml:space="preserve"> so d</w:t>
      </w:r>
      <w:r w:rsidR="00282F7C">
        <w:t>o not add or remove lines from the sample input files</w:t>
      </w:r>
      <w:r w:rsidR="006F5872">
        <w:t xml:space="preserve"> </w:t>
      </w:r>
      <w:r>
        <w:t xml:space="preserve">included </w:t>
      </w:r>
      <w:r w:rsidR="006F5872">
        <w:t>in the archive</w:t>
      </w:r>
      <w:r w:rsidR="00282F7C">
        <w:t>.</w:t>
      </w:r>
      <w:r w:rsidR="008533BD">
        <w:t xml:space="preserve"> </w:t>
      </w:r>
      <w:r w:rsidR="007523AC">
        <w:t>None of the parameters are case sensitive.</w:t>
      </w:r>
      <w:r w:rsidR="008533BD">
        <w:t xml:space="preserve"> </w:t>
      </w:r>
      <w:r w:rsidR="00ED5745">
        <w:t>The text of a</w:t>
      </w:r>
      <w:r>
        <w:t>n example TurbSim input file is included in</w:t>
      </w:r>
      <w:r w:rsidR="00F249B8">
        <w:t xml:space="preserve"> Appendix </w:t>
      </w:r>
      <w:r w:rsidR="00013EBF">
        <w:fldChar w:fldCharType="begin"/>
      </w:r>
      <w:r w:rsidR="00F249B8">
        <w:instrText xml:space="preserve"> REF Appendix_TSInput_letter \h </w:instrText>
      </w:r>
      <w:r w:rsidR="00013EBF">
        <w:fldChar w:fldCharType="separate"/>
      </w:r>
      <w:r w:rsidR="00263541">
        <w:rPr>
          <w:noProof/>
        </w:rPr>
        <w:t>A</w:t>
      </w:r>
      <w:r w:rsidR="00013EBF">
        <w:fldChar w:fldCharType="end"/>
      </w:r>
      <w:r w:rsidR="00DD1C04">
        <w:t xml:space="preserve"> </w:t>
      </w:r>
      <w:r>
        <w:t xml:space="preserve">of this </w:t>
      </w:r>
      <w:r w:rsidR="007439F8">
        <w:t>guide</w:t>
      </w:r>
      <w:r w:rsidR="00DD1C04">
        <w:t>.</w:t>
      </w:r>
    </w:p>
    <w:p w:rsidR="00510E55" w:rsidRDefault="00282F7C">
      <w:pPr>
        <w:pStyle w:val="Head2"/>
      </w:pPr>
      <w:bookmarkStart w:id="59" w:name="_Toc108431532"/>
      <w:bookmarkStart w:id="60" w:name="_Toc111947838"/>
      <w:bookmarkStart w:id="61" w:name="Heading_RuntimeOpts"/>
      <w:bookmarkStart w:id="62" w:name="_Toc336257135"/>
      <w:r>
        <w:t>Runtime Options</w:t>
      </w:r>
      <w:bookmarkEnd w:id="59"/>
      <w:bookmarkEnd w:id="60"/>
      <w:bookmarkEnd w:id="61"/>
      <w:bookmarkEnd w:id="62"/>
    </w:p>
    <w:p w:rsidR="00510E55" w:rsidRDefault="00DD401F">
      <w:pPr>
        <w:pStyle w:val="NRELText"/>
      </w:pPr>
      <w:r>
        <w:t xml:space="preserve">The </w:t>
      </w:r>
      <w:r w:rsidR="00013EBF">
        <w:fldChar w:fldCharType="begin"/>
      </w:r>
      <w:r w:rsidR="004D6617">
        <w:instrText xml:space="preserve"> REF Heading_RuntimeOpts \h </w:instrText>
      </w:r>
      <w:r w:rsidR="00013EBF">
        <w:fldChar w:fldCharType="separate"/>
      </w:r>
      <w:r w:rsidR="00263541">
        <w:t>Runtime Options</w:t>
      </w:r>
      <w:r w:rsidR="00013EBF">
        <w:fldChar w:fldCharType="end"/>
      </w:r>
      <w:r>
        <w:t xml:space="preserve"> section initializes the pseudorandom number generator (pRNG)</w:t>
      </w:r>
      <w:r w:rsidR="00920F8C">
        <w:t xml:space="preserve"> and</w:t>
      </w:r>
      <w:r>
        <w:t xml:space="preserve"> tells TurbSim wh</w:t>
      </w:r>
      <w:r w:rsidR="00920F8C">
        <w:t xml:space="preserve">at </w:t>
      </w:r>
      <w:r w:rsidR="007439F8">
        <w:t xml:space="preserve">type </w:t>
      </w:r>
      <w:r w:rsidR="00920F8C">
        <w:t>of output to generate.</w:t>
      </w:r>
      <w:r w:rsidR="008533BD">
        <w:t xml:space="preserve"> </w:t>
      </w:r>
      <w:r w:rsidR="004D6617">
        <w:t xml:space="preserve">Appendix </w:t>
      </w:r>
      <w:r w:rsidR="00013EBF">
        <w:fldChar w:fldCharType="begin"/>
      </w:r>
      <w:r w:rsidR="004D6617">
        <w:instrText xml:space="preserve"> REF Appendix_Charts_letter \h </w:instrText>
      </w:r>
      <w:r w:rsidR="00013EBF">
        <w:fldChar w:fldCharType="separate"/>
      </w:r>
      <w:r w:rsidR="00263541">
        <w:rPr>
          <w:noProof/>
        </w:rPr>
        <w:t>C</w:t>
      </w:r>
      <w:r w:rsidR="00013EBF">
        <w:fldChar w:fldCharType="end"/>
      </w:r>
      <w:r w:rsidR="00920F8C">
        <w:t xml:space="preserve"> </w:t>
      </w:r>
      <w:r w:rsidR="004D6617">
        <w:t xml:space="preserve">contains a flow chart showing </w:t>
      </w:r>
      <w:r w:rsidR="00F411DD">
        <w:t>the function of the</w:t>
      </w:r>
      <w:r w:rsidR="004D6617">
        <w:t xml:space="preserve"> in</w:t>
      </w:r>
      <w:r w:rsidR="00F411DD">
        <w:t>put parameters from this section</w:t>
      </w:r>
      <w:r w:rsidR="004D6617">
        <w:t>.</w:t>
      </w:r>
      <w:r w:rsidR="00920F8C">
        <w:t xml:space="preserve"> </w:t>
      </w:r>
      <w:r w:rsidR="007439F8">
        <w:t>Users</w:t>
      </w:r>
      <w:r w:rsidR="007439F8" w:rsidRPr="00E102D7">
        <w:t xml:space="preserve"> </w:t>
      </w:r>
      <w:r w:rsidR="00920F8C" w:rsidRPr="00E102D7">
        <w:t xml:space="preserve">can </w:t>
      </w:r>
      <w:r w:rsidR="003D0916">
        <w:t>choose</w:t>
      </w:r>
      <w:r w:rsidR="003D0916" w:rsidRPr="00E102D7">
        <w:t xml:space="preserve"> </w:t>
      </w:r>
      <w:r w:rsidR="00920F8C" w:rsidRPr="00E102D7">
        <w:t>any combination of output types</w:t>
      </w:r>
      <w:r w:rsidR="00920F8C">
        <w:t xml:space="preserve"> listed in this section</w:t>
      </w:r>
      <w:r w:rsidR="002567BE">
        <w:t>, but at least one output file must be generated to successfully run the code</w:t>
      </w:r>
      <w:r w:rsidR="00920F8C">
        <w:t>.</w:t>
      </w:r>
      <w:r w:rsidR="008533BD">
        <w:t xml:space="preserve"> </w:t>
      </w:r>
      <w:r w:rsidR="00920F8C">
        <w:t>The</w:t>
      </w:r>
      <w:r w:rsidR="00920F8C" w:rsidRPr="00E102D7">
        <w:t xml:space="preserve"> </w:t>
      </w:r>
      <w:r w:rsidR="00EF16FA">
        <w:fldChar w:fldCharType="begin"/>
      </w:r>
      <w:r w:rsidR="00EF16FA">
        <w:instrText xml:space="preserve"> REF Heading_OutputFiles \h  \* MERGEFORMAT </w:instrText>
      </w:r>
      <w:r w:rsidR="00EF16FA">
        <w:fldChar w:fldCharType="separate"/>
      </w:r>
      <w:r w:rsidR="00263541">
        <w:t>Output Files</w:t>
      </w:r>
      <w:r w:rsidR="00EF16FA">
        <w:fldChar w:fldCharType="end"/>
      </w:r>
      <w:r w:rsidR="00920F8C">
        <w:t xml:space="preserve"> section of this </w:t>
      </w:r>
      <w:r w:rsidR="007439F8">
        <w:t xml:space="preserve">guide provides </w:t>
      </w:r>
      <w:r w:rsidR="00920F8C">
        <w:t>more complete descriptions of these file types.</w:t>
      </w:r>
    </w:p>
    <w:p w:rsidR="00A201F8" w:rsidRPr="006814D2" w:rsidRDefault="00495165" w:rsidP="00B400F1">
      <w:pPr>
        <w:pStyle w:val="Head3"/>
      </w:pPr>
      <w:r w:rsidRPr="006814D2">
        <w:t xml:space="preserve">RandSeed1: The </w:t>
      </w:r>
      <w:r w:rsidR="007439F8" w:rsidRPr="006814D2">
        <w:t>First Random Seed</w:t>
      </w:r>
      <w:r w:rsidR="007439F8">
        <w:t xml:space="preserve"> </w:t>
      </w:r>
      <w:r w:rsidR="00FD7E77">
        <w:t>[-]</w:t>
      </w:r>
    </w:p>
    <w:p w:rsidR="00510E55" w:rsidRDefault="00495165">
      <w:pPr>
        <w:pStyle w:val="NRELText"/>
      </w:pPr>
      <w:r>
        <w:t xml:space="preserve">This input parameter is used in conjunction with the next parameter, </w:t>
      </w:r>
      <w:r w:rsidR="00E752FD" w:rsidRPr="00E752FD">
        <w:rPr>
          <w:i/>
        </w:rPr>
        <w:t>RandSeed2</w:t>
      </w:r>
      <w:r>
        <w:t>; it tells TurbSim how to initialize the pRNG.</w:t>
      </w:r>
      <w:r w:rsidR="008533BD">
        <w:t xml:space="preserve"> </w:t>
      </w:r>
      <w:r>
        <w:t xml:space="preserve">This random seed must be an integer between </w:t>
      </w:r>
      <w:r w:rsidR="00BA2B3B">
        <w:t>–</w:t>
      </w:r>
      <w:r>
        <w:t>2147483648 and 2147483647 (inclusive).</w:t>
      </w:r>
    </w:p>
    <w:p w:rsidR="00892A14" w:rsidRPr="007A7540" w:rsidRDefault="00892A14" w:rsidP="00892A14">
      <w:pPr>
        <w:pStyle w:val="NRELText"/>
      </w:pPr>
      <w:r w:rsidRPr="00E63CBB">
        <w:t>The random numbers generated by the pRNG are used to create random phases (one per frequency per grid point per wind component) for the velocity time series.</w:t>
      </w:r>
      <w:r w:rsidR="008533BD">
        <w:t xml:space="preserve"> </w:t>
      </w:r>
      <w:r w:rsidR="00F411DD">
        <w:t xml:space="preserve">When </w:t>
      </w:r>
      <w:r w:rsidR="00920A9B" w:rsidRPr="00E63CBB">
        <w:t xml:space="preserve">the pRNG </w:t>
      </w:r>
      <w:r w:rsidR="00F411DD">
        <w:t xml:space="preserve">is initialized </w:t>
      </w:r>
      <w:r w:rsidR="00920A9B" w:rsidRPr="00E63CBB">
        <w:t>in the same way (</w:t>
      </w:r>
      <w:r w:rsidR="004179FA" w:rsidRPr="004179FA">
        <w:t>i.e.</w:t>
      </w:r>
      <w:r w:rsidR="00D66D1F">
        <w:t>,</w:t>
      </w:r>
      <w:r w:rsidR="00920A9B" w:rsidRPr="00E63CBB">
        <w:rPr>
          <w:i/>
        </w:rPr>
        <w:t xml:space="preserve"> RandSeed1</w:t>
      </w:r>
      <w:r w:rsidR="00920A9B" w:rsidRPr="00E63CBB">
        <w:t xml:space="preserve"> and </w:t>
      </w:r>
      <w:r w:rsidR="00920A9B" w:rsidRPr="00E63CBB">
        <w:rPr>
          <w:i/>
        </w:rPr>
        <w:t>RandSeed2</w:t>
      </w:r>
      <w:r w:rsidR="00920A9B" w:rsidRPr="00E63CBB">
        <w:t xml:space="preserve"> </w:t>
      </w:r>
      <w:r w:rsidR="00E630AF" w:rsidRPr="00E63CBB">
        <w:t>are</w:t>
      </w:r>
      <w:r w:rsidR="00920A9B" w:rsidRPr="00E63CBB">
        <w:t xml:space="preserve"> not change</w:t>
      </w:r>
      <w:r w:rsidR="00E630AF" w:rsidRPr="00E63CBB">
        <w:t>d</w:t>
      </w:r>
      <w:r w:rsidR="00920A9B" w:rsidRPr="00E63CBB">
        <w:t>)</w:t>
      </w:r>
      <w:r w:rsidR="00F411DD">
        <w:t>,</w:t>
      </w:r>
      <w:r w:rsidR="00920A9B" w:rsidRPr="00E63CBB">
        <w:t xml:space="preserve"> the user </w:t>
      </w:r>
      <w:r w:rsidR="00F411DD">
        <w:t xml:space="preserve">can reproduce </w:t>
      </w:r>
      <w:r w:rsidR="007A7540" w:rsidRPr="00E63CBB">
        <w:t>the same random phases between runs</w:t>
      </w:r>
      <w:r w:rsidR="004A5F0D" w:rsidRPr="00E63CBB">
        <w:t>, which</w:t>
      </w:r>
      <w:r w:rsidR="00920A9B" w:rsidRPr="00E63CBB">
        <w:t xml:space="preserve"> is useful in comparing the</w:t>
      </w:r>
      <w:r w:rsidR="007A7540" w:rsidRPr="00E63CBB">
        <w:t xml:space="preserve"> </w:t>
      </w:r>
      <w:r w:rsidR="00920A9B" w:rsidRPr="00E63CBB">
        <w:t>effects of changes to other input parameters.</w:t>
      </w:r>
      <w:r w:rsidR="008533BD">
        <w:t xml:space="preserve"> </w:t>
      </w:r>
      <w:r w:rsidRPr="00E63CBB">
        <w:t xml:space="preserve">Random numbers also </w:t>
      </w:r>
      <w:r w:rsidR="00D90573">
        <w:t xml:space="preserve">are </w:t>
      </w:r>
      <w:r w:rsidRPr="00E63CBB">
        <w:t xml:space="preserve">used to generate some default input values and </w:t>
      </w:r>
      <w:r w:rsidR="00D90573">
        <w:t>the</w:t>
      </w:r>
      <w:r w:rsidRPr="00E63CBB">
        <w:t xml:space="preserve"> superimposed coherent structures for the non-IEC spectral models.</w:t>
      </w:r>
    </w:p>
    <w:p w:rsidR="001D688A" w:rsidRPr="001D688A" w:rsidRDefault="00495165" w:rsidP="00B400F1">
      <w:pPr>
        <w:pStyle w:val="Head3"/>
      </w:pPr>
      <w:r w:rsidRPr="001D688A">
        <w:t>RandSeed2:</w:t>
      </w:r>
      <w:r w:rsidR="008533BD">
        <w:t xml:space="preserve"> </w:t>
      </w:r>
      <w:r w:rsidRPr="001D688A">
        <w:t xml:space="preserve">The </w:t>
      </w:r>
      <w:r w:rsidR="00D90573">
        <w:t>S</w:t>
      </w:r>
      <w:r w:rsidRPr="001D688A">
        <w:t xml:space="preserve">econd </w:t>
      </w:r>
      <w:r w:rsidR="00D90573">
        <w:t>R</w:t>
      </w:r>
      <w:r w:rsidR="00D90573" w:rsidRPr="001D688A">
        <w:t xml:space="preserve">andom </w:t>
      </w:r>
      <w:r w:rsidR="00D90573">
        <w:t>S</w:t>
      </w:r>
      <w:r w:rsidR="00D90573" w:rsidRPr="001D688A">
        <w:t xml:space="preserve">eed </w:t>
      </w:r>
      <w:r w:rsidR="00DD401F">
        <w:t>or</w:t>
      </w:r>
      <w:r w:rsidRPr="001D688A">
        <w:t xml:space="preserve"> pRNG to </w:t>
      </w:r>
      <w:r w:rsidR="00D90573">
        <w:t>U</w:t>
      </w:r>
      <w:r w:rsidR="00D90573" w:rsidRPr="001D688A">
        <w:t>se</w:t>
      </w:r>
      <w:r w:rsidR="00D90573">
        <w:t xml:space="preserve"> </w:t>
      </w:r>
      <w:r w:rsidR="00FD7E77">
        <w:t>[-]</w:t>
      </w:r>
    </w:p>
    <w:p w:rsidR="00510E55" w:rsidRDefault="00495165">
      <w:pPr>
        <w:pStyle w:val="NRELText"/>
      </w:pPr>
      <w:r>
        <w:t>This input parameter indicates</w:t>
      </w:r>
      <w:r w:rsidR="00FB575D">
        <w:t xml:space="preserve"> which of three available pRNGs to use</w:t>
      </w:r>
      <w:r w:rsidR="009E4241">
        <w:t>.</w:t>
      </w:r>
      <w:r w:rsidR="008533BD">
        <w:t xml:space="preserve"> </w:t>
      </w:r>
      <w:r w:rsidR="009E4241">
        <w:t>This value is a second random seed or the strings “RNSNLW” or “RanLux</w:t>
      </w:r>
      <w:r w:rsidR="00D13907">
        <w:t>.</w:t>
      </w:r>
      <w:r w:rsidR="009E4241">
        <w:t>”</w:t>
      </w:r>
      <w:r w:rsidR="008533BD">
        <w:t xml:space="preserve"> </w:t>
      </w:r>
      <w:r w:rsidR="00D90573">
        <w:t>Using</w:t>
      </w:r>
      <w:r w:rsidR="009E4241">
        <w:t xml:space="preserve"> RanLux </w:t>
      </w:r>
      <w:r w:rsidR="001C79D4">
        <w:t xml:space="preserve">is </w:t>
      </w:r>
      <w:r w:rsidR="00D90573">
        <w:t xml:space="preserve">recommended because </w:t>
      </w:r>
      <w:r w:rsidR="009E4241">
        <w:t>initial tests show that it seems to be the best behaved of the three generators</w:t>
      </w:r>
      <w:r w:rsidR="00D13907">
        <w:t>.</w:t>
      </w:r>
    </w:p>
    <w:p w:rsidR="00510E55" w:rsidRDefault="009E4241">
      <w:pPr>
        <w:pStyle w:val="NRELText"/>
      </w:pPr>
      <w:r>
        <w:t xml:space="preserve">If </w:t>
      </w:r>
      <w:r w:rsidR="00E752FD" w:rsidRPr="00E752FD">
        <w:rPr>
          <w:i/>
        </w:rPr>
        <w:t>RandSeed2</w:t>
      </w:r>
      <w:r>
        <w:t xml:space="preserve"> is a random seed, it must be an integer between –2147483648 and 2147483647 (inclusive).</w:t>
      </w:r>
      <w:r w:rsidR="008533BD">
        <w:t xml:space="preserve"> </w:t>
      </w:r>
      <w:r>
        <w:t>TurbSim then use</w:t>
      </w:r>
      <w:r w:rsidR="00C54396">
        <w:t>s</w:t>
      </w:r>
      <w:r>
        <w:t xml:space="preserve"> the two seeds to initialize the intrinsic pRNG</w:t>
      </w:r>
      <w:r w:rsidR="00C54396">
        <w:t>—</w:t>
      </w:r>
      <w:r>
        <w:t>which uses two separate congruential generators together to produce a period of about 10</w:t>
      </w:r>
      <w:r w:rsidRPr="009D0DB6">
        <w:rPr>
          <w:vertAlign w:val="superscript"/>
        </w:rPr>
        <w:t>18</w:t>
      </w:r>
      <w:r>
        <w:t xml:space="preserve">. This intrinsic pRNG is based on an algorithm </w:t>
      </w:r>
      <w:r w:rsidR="00C54396">
        <w:t xml:space="preserve">developed </w:t>
      </w:r>
      <w:r>
        <w:t xml:space="preserve">by Pierre L’ecuyer </w:t>
      </w:r>
      <w:bookmarkStart w:id="63" w:name="Reference_Lecuyer"/>
      <w:r>
        <w:t>[</w:t>
      </w:r>
      <w:fldSimple w:instr=" SEQ References \* MERGEFORMAT ">
        <w:r w:rsidR="00263541">
          <w:rPr>
            <w:noProof/>
          </w:rPr>
          <w:t>17</w:t>
        </w:r>
      </w:fldSimple>
      <w:r>
        <w:t>]</w:t>
      </w:r>
      <w:bookmarkEnd w:id="63"/>
      <w:r>
        <w:t xml:space="preserve"> and is identical to the one found in SNwind</w:t>
      </w:r>
      <w:r w:rsidR="00C54396">
        <w:t>.</w:t>
      </w:r>
    </w:p>
    <w:p w:rsidR="00510E55" w:rsidRDefault="009E4241">
      <w:pPr>
        <w:pStyle w:val="NRELText"/>
      </w:pPr>
      <w:r>
        <w:t xml:space="preserve">If </w:t>
      </w:r>
      <w:r w:rsidR="00E752FD" w:rsidRPr="00E752FD">
        <w:rPr>
          <w:i/>
        </w:rPr>
        <w:t>RandSeed2</w:t>
      </w:r>
      <w:r>
        <w:t xml:space="preserve"> is</w:t>
      </w:r>
      <w:r w:rsidRPr="009E4241">
        <w:t xml:space="preserve"> </w:t>
      </w:r>
      <w:r>
        <w:t>the string “RNSNLW,” TurbSim generate</w:t>
      </w:r>
      <w:r w:rsidR="00C54396">
        <w:t>s</w:t>
      </w:r>
      <w:r>
        <w:t xml:space="preserve"> random numbers using the algorithm found in SNLWIND and SNLWIND-3D.</w:t>
      </w:r>
      <w:r w:rsidR="008533BD">
        <w:t xml:space="preserve"> </w:t>
      </w:r>
      <w:r>
        <w:t xml:space="preserve">It </w:t>
      </w:r>
      <w:r w:rsidR="00AD6E95">
        <w:t>is</w:t>
      </w:r>
      <w:r>
        <w:t xml:space="preserve"> initialized with only one seed.</w:t>
      </w:r>
    </w:p>
    <w:p w:rsidR="00510E55" w:rsidRDefault="009E4241">
      <w:pPr>
        <w:pStyle w:val="NRELText"/>
      </w:pPr>
      <w:r>
        <w:t xml:space="preserve">If </w:t>
      </w:r>
      <w:r w:rsidR="00E752FD" w:rsidRPr="00E752FD">
        <w:rPr>
          <w:i/>
        </w:rPr>
        <w:t>RandSeed2</w:t>
      </w:r>
      <w:r>
        <w:t xml:space="preserve"> is the string “RanLux,” TurbSim use</w:t>
      </w:r>
      <w:r w:rsidR="00C54396">
        <w:t>s</w:t>
      </w:r>
      <w:r>
        <w:t xml:space="preserve"> Lüscher’s level 3 “Luxury Pseudorandom Numbers”</w:t>
      </w:r>
      <w:r w:rsidRPr="006D6BCF">
        <w:t xml:space="preserve"> </w:t>
      </w:r>
      <w:bookmarkStart w:id="64" w:name="Reference_RanLux1"/>
      <w:r>
        <w:t>[</w:t>
      </w:r>
      <w:fldSimple w:instr=" SEQ References \* MERGEFORMAT ">
        <w:r w:rsidR="00263541">
          <w:rPr>
            <w:noProof/>
          </w:rPr>
          <w:t>18</w:t>
        </w:r>
      </w:fldSimple>
      <w:r>
        <w:t>]</w:t>
      </w:r>
      <w:bookmarkEnd w:id="64"/>
      <w:r>
        <w:t xml:space="preserve">, </w:t>
      </w:r>
      <w:bookmarkStart w:id="65" w:name="Reference_RanLux2"/>
      <w:r>
        <w:t>[</w:t>
      </w:r>
      <w:fldSimple w:instr=" SEQ References \* MERGEFORMAT ">
        <w:r w:rsidR="00263541">
          <w:rPr>
            <w:noProof/>
          </w:rPr>
          <w:t>19</w:t>
        </w:r>
      </w:fldSimple>
      <w:r>
        <w:t>]</w:t>
      </w:r>
      <w:bookmarkEnd w:id="65"/>
      <w:r>
        <w:t>.</w:t>
      </w:r>
      <w:r w:rsidR="008533BD">
        <w:t xml:space="preserve"> </w:t>
      </w:r>
      <w:r>
        <w:t>This pRNG is based on a subtract-and-borrow algorithm with a period on the order of</w:t>
      </w:r>
      <w:r w:rsidR="001C79D4">
        <w:t xml:space="preserve"> about</w:t>
      </w:r>
      <w:r>
        <w:t xml:space="preserve"> 10</w:t>
      </w:r>
      <w:r w:rsidR="00E752FD" w:rsidRPr="00892A14">
        <w:rPr>
          <w:vertAlign w:val="superscript"/>
        </w:rPr>
        <w:t>171</w:t>
      </w:r>
      <w:r>
        <w:t xml:space="preserve"> and</w:t>
      </w:r>
      <w:r w:rsidR="00C54396">
        <w:t xml:space="preserve"> is</w:t>
      </w:r>
      <w:r>
        <w:t xml:space="preserve"> modified by throwing numbers away to destroy correlations.</w:t>
      </w:r>
      <w:r w:rsidR="008533BD">
        <w:t xml:space="preserve"> </w:t>
      </w:r>
      <w:r w:rsidR="001D688A">
        <w:t>This pRNG</w:t>
      </w:r>
      <w:r>
        <w:t xml:space="preserve"> </w:t>
      </w:r>
      <w:r w:rsidR="001D688A">
        <w:t>is</w:t>
      </w:r>
      <w:r>
        <w:t xml:space="preserve"> initialized with only one seed.</w:t>
      </w:r>
    </w:p>
    <w:p w:rsidR="00510E55" w:rsidRDefault="00920F8C">
      <w:pPr>
        <w:pStyle w:val="Head3"/>
      </w:pPr>
      <w:r>
        <w:t xml:space="preserve">WrBHHTP: Write </w:t>
      </w:r>
      <w:r w:rsidR="00C54396">
        <w:t>Binary Hub</w:t>
      </w:r>
      <w:r w:rsidR="0018747B">
        <w:t>-</w:t>
      </w:r>
      <w:r w:rsidR="00C54396">
        <w:t>Height Turbulence Parameters</w:t>
      </w:r>
      <w:r w:rsidR="00641CB4">
        <w:t>?</w:t>
      </w:r>
      <w:r w:rsidR="00FD7E77">
        <w:t xml:space="preserve"> [T/F]</w:t>
      </w:r>
    </w:p>
    <w:p w:rsidR="00510E55" w:rsidRDefault="00A201F8">
      <w:pPr>
        <w:pStyle w:val="NRELText"/>
      </w:pPr>
      <w:r>
        <w:t>This parameter</w:t>
      </w:r>
      <w:r w:rsidR="006C52E5">
        <w:t xml:space="preserve"> must be </w:t>
      </w:r>
      <w:r w:rsidR="00C54396">
        <w:t xml:space="preserve">either </w:t>
      </w:r>
      <w:r w:rsidR="006C52E5">
        <w:t>“true” or “false.” Setting this output option to “true” generate</w:t>
      </w:r>
      <w:r w:rsidR="00C54396">
        <w:t>s</w:t>
      </w:r>
      <w:r w:rsidR="006C52E5">
        <w:t xml:space="preserve"> a </w:t>
      </w:r>
      <w:r w:rsidR="006814D2">
        <w:t xml:space="preserve">binary </w:t>
      </w:r>
      <w:r w:rsidR="006C52E5">
        <w:t>file</w:t>
      </w:r>
      <w:r w:rsidR="006814D2">
        <w:t xml:space="preserve"> </w:t>
      </w:r>
      <w:r w:rsidR="006C52E5">
        <w:t xml:space="preserve">with a </w:t>
      </w:r>
      <w:r w:rsidR="00C54396">
        <w:t>“</w:t>
      </w:r>
      <w:r w:rsidR="004179FA" w:rsidRPr="004179FA">
        <w:t>.bin”</w:t>
      </w:r>
      <w:r w:rsidR="006C52E5">
        <w:rPr>
          <w:i/>
        </w:rPr>
        <w:t xml:space="preserve"> </w:t>
      </w:r>
      <w:r w:rsidR="006C52E5">
        <w:t>extension</w:t>
      </w:r>
      <w:r w:rsidR="006814D2">
        <w:t>.</w:t>
      </w:r>
      <w:r w:rsidR="008533BD">
        <w:t xml:space="preserve"> </w:t>
      </w:r>
      <w:r w:rsidR="006814D2">
        <w:t>Th</w:t>
      </w:r>
      <w:r w:rsidR="00C54396">
        <w:t>e</w:t>
      </w:r>
      <w:r w:rsidR="006814D2">
        <w:t xml:space="preserve"> file contains</w:t>
      </w:r>
      <w:r w:rsidR="006C52E5">
        <w:t xml:space="preserve"> time series of wind data and turbulence parameters from the center</w:t>
      </w:r>
      <w:r w:rsidR="00472158">
        <w:t xml:space="preserve"> </w:t>
      </w:r>
      <w:r w:rsidR="006814D2">
        <w:t>grid point at</w:t>
      </w:r>
      <w:r w:rsidR="006C52E5">
        <w:t xml:space="preserve"> hub</w:t>
      </w:r>
      <w:r w:rsidR="006814D2">
        <w:t xml:space="preserve"> </w:t>
      </w:r>
      <w:r w:rsidR="006C52E5">
        <w:t>height</w:t>
      </w:r>
      <w:r w:rsidR="006814D2">
        <w:t xml:space="preserve"> (HH)</w:t>
      </w:r>
      <w:r w:rsidR="006C52E5">
        <w:t>.</w:t>
      </w:r>
    </w:p>
    <w:p w:rsidR="00510E55" w:rsidRDefault="006814D2">
      <w:pPr>
        <w:pStyle w:val="Head3"/>
      </w:pPr>
      <w:r w:rsidRPr="006814D2">
        <w:lastRenderedPageBreak/>
        <w:t>WrFHHTP</w:t>
      </w:r>
      <w:r w:rsidR="0018747B">
        <w:t xml:space="preserve">: Write </w:t>
      </w:r>
      <w:r w:rsidR="00C54396">
        <w:t>Formatted Hub</w:t>
      </w:r>
      <w:r w:rsidR="0018747B">
        <w:t>-</w:t>
      </w:r>
      <w:r w:rsidR="00C54396">
        <w:t>Height Turbulence Parameters</w:t>
      </w:r>
      <w:r w:rsidR="00641CB4">
        <w:t>?</w:t>
      </w:r>
      <w:r w:rsidR="00FD7E77">
        <w:t xml:space="preserve"> [T/F]</w:t>
      </w:r>
    </w:p>
    <w:p w:rsidR="00510E55" w:rsidRDefault="006814D2">
      <w:pPr>
        <w:pStyle w:val="NRELText"/>
      </w:pPr>
      <w:r>
        <w:t xml:space="preserve">This </w:t>
      </w:r>
      <w:r w:rsidR="00C54396">
        <w:t>“true” or “false”</w:t>
      </w:r>
      <w:r w:rsidR="004179FA" w:rsidRPr="004179FA">
        <w:rPr>
          <w:i/>
        </w:rPr>
        <w:t xml:space="preserve"> </w:t>
      </w:r>
      <w:r>
        <w:t xml:space="preserve">parameter is similar to the previous parameter, </w:t>
      </w:r>
      <w:r>
        <w:rPr>
          <w:i/>
        </w:rPr>
        <w:t>WrBHHTP</w:t>
      </w:r>
      <w:r>
        <w:t>.</w:t>
      </w:r>
      <w:r w:rsidR="008533BD">
        <w:t xml:space="preserve"> </w:t>
      </w:r>
      <w:r>
        <w:t>When set to “true,” it generates a file containing time series of wind data and turbulence parameters from the center grid point at hub height.</w:t>
      </w:r>
      <w:r w:rsidR="008533BD">
        <w:t xml:space="preserve"> </w:t>
      </w:r>
      <w:r w:rsidR="0018747B">
        <w:t>This file is formatted (i.e.</w:t>
      </w:r>
      <w:r w:rsidR="00D66D1F">
        <w:t>,</w:t>
      </w:r>
      <w:r w:rsidR="0018747B">
        <w:t xml:space="preserve"> human-readable text) and has a </w:t>
      </w:r>
      <w:r w:rsidR="00C54396">
        <w:t>“</w:t>
      </w:r>
      <w:r w:rsidR="004179FA" w:rsidRPr="004179FA">
        <w:t>.dat</w:t>
      </w:r>
      <w:r w:rsidR="00C54396">
        <w:t>”</w:t>
      </w:r>
      <w:r w:rsidR="0018747B">
        <w:t xml:space="preserve"> extension.</w:t>
      </w:r>
    </w:p>
    <w:p w:rsidR="00510E55" w:rsidRDefault="006814D2">
      <w:pPr>
        <w:pStyle w:val="Head3"/>
      </w:pPr>
      <w:r>
        <w:t>WrADHH</w:t>
      </w:r>
      <w:r w:rsidR="00C51544">
        <w:t>: Write AeroDyn h</w:t>
      </w:r>
      <w:r w:rsidR="0018747B">
        <w:t>ub-</w:t>
      </w:r>
      <w:r w:rsidR="00C51544">
        <w:t>h</w:t>
      </w:r>
      <w:r w:rsidR="0018747B">
        <w:t>eight files</w:t>
      </w:r>
      <w:r w:rsidR="00641CB4">
        <w:t>?</w:t>
      </w:r>
      <w:r w:rsidR="00FD7E77">
        <w:t xml:space="preserve"> [T/F]</w:t>
      </w:r>
    </w:p>
    <w:p w:rsidR="00510E55" w:rsidRDefault="0018747B">
      <w:pPr>
        <w:pStyle w:val="NRELText"/>
      </w:pPr>
      <w:r>
        <w:t xml:space="preserve">This </w:t>
      </w:r>
      <w:r w:rsidR="00C54396">
        <w:t xml:space="preserve">“true” or “false” </w:t>
      </w:r>
      <w:r>
        <w:t>parameter provides an option to generate time series in the AeroDyn hub-height format.</w:t>
      </w:r>
      <w:r w:rsidR="008533BD">
        <w:t xml:space="preserve"> </w:t>
      </w:r>
      <w:r>
        <w:t xml:space="preserve">These files have </w:t>
      </w:r>
      <w:r w:rsidR="004A5F0D">
        <w:t>an</w:t>
      </w:r>
      <w:r>
        <w:t xml:space="preserve"> </w:t>
      </w:r>
      <w:r w:rsidR="00C54396">
        <w:t>“</w:t>
      </w:r>
      <w:r w:rsidR="004179FA" w:rsidRPr="004179FA">
        <w:t>.hh</w:t>
      </w:r>
      <w:r w:rsidR="00C54396">
        <w:t>”</w:t>
      </w:r>
      <w:r>
        <w:t xml:space="preserve"> extension.</w:t>
      </w:r>
    </w:p>
    <w:p w:rsidR="00510E55" w:rsidRDefault="0018747B">
      <w:pPr>
        <w:pStyle w:val="Head3"/>
      </w:pPr>
      <w:r>
        <w:t xml:space="preserve">WrADFF: Write AeroDyn </w:t>
      </w:r>
      <w:r w:rsidR="00C54396">
        <w:t>F</w:t>
      </w:r>
      <w:r>
        <w:t>ull-</w:t>
      </w:r>
      <w:r w:rsidR="00C54396">
        <w:t>Field Files</w:t>
      </w:r>
      <w:r w:rsidR="00641CB4">
        <w:t>?</w:t>
      </w:r>
      <w:r w:rsidR="00FD7E77">
        <w:t xml:space="preserve"> [T/F]</w:t>
      </w:r>
    </w:p>
    <w:p w:rsidR="00510E55" w:rsidRDefault="0018747B">
      <w:pPr>
        <w:pStyle w:val="NRELText"/>
      </w:pPr>
      <w:r>
        <w:t xml:space="preserve">This parameter </w:t>
      </w:r>
      <w:r w:rsidR="00726347">
        <w:t>must be either “true” or “false.”</w:t>
      </w:r>
      <w:r w:rsidR="008533BD">
        <w:t xml:space="preserve"> </w:t>
      </w:r>
      <w:r w:rsidR="00726347">
        <w:t>It provides the option to generate binary, full-field (FF) time series in a format designed to be read by AeroDyn.</w:t>
      </w:r>
      <w:r w:rsidR="008533BD">
        <w:t xml:space="preserve"> </w:t>
      </w:r>
      <w:r w:rsidR="00726347">
        <w:t>This</w:t>
      </w:r>
      <w:r w:rsidR="00726347" w:rsidRPr="00726347">
        <w:t xml:space="preserve"> format </w:t>
      </w:r>
      <w:r w:rsidR="00726347">
        <w:t xml:space="preserve">is </w:t>
      </w:r>
      <w:r w:rsidR="00726347" w:rsidRPr="00726347">
        <w:t>unique to TurbSim and provides an encoding scheme designed to give maximum resolution.</w:t>
      </w:r>
      <w:r w:rsidR="008533BD">
        <w:t xml:space="preserve"> </w:t>
      </w:r>
      <w:r w:rsidR="00726347" w:rsidRPr="00726347">
        <w:t xml:space="preserve">It contains all the information necessary to decode the time series in one file, but it is not compatible with </w:t>
      </w:r>
      <w:r w:rsidR="000E38C3" w:rsidRPr="000E38C3">
        <w:t>GH</w:t>
      </w:r>
      <w:r w:rsidR="00C54396">
        <w:t xml:space="preserve"> </w:t>
      </w:r>
      <w:r w:rsidR="000E38C3" w:rsidRPr="000E38C3">
        <w:t>Bladed</w:t>
      </w:r>
      <w:r w:rsidR="00726347" w:rsidRPr="00726347">
        <w:t>.</w:t>
      </w:r>
      <w:r w:rsidR="008533BD">
        <w:t xml:space="preserve"> </w:t>
      </w:r>
      <w:r w:rsidR="00726347" w:rsidRPr="00726347">
        <w:t>This file format will be supported in AeroDyn</w:t>
      </w:r>
      <w:r w:rsidR="00C54396">
        <w:t> </w:t>
      </w:r>
      <w:r w:rsidR="00726347" w:rsidRPr="00726347">
        <w:t>v12.60 and later versions.</w:t>
      </w:r>
      <w:r w:rsidR="008533BD">
        <w:t xml:space="preserve"> </w:t>
      </w:r>
      <w:r w:rsidR="00726347">
        <w:t>Continue to</w:t>
      </w:r>
      <w:r w:rsidR="00726347" w:rsidRPr="00726347">
        <w:t xml:space="preserve"> use the </w:t>
      </w:r>
      <w:r w:rsidR="000E38C3" w:rsidRPr="000E38C3">
        <w:t>Bladed</w:t>
      </w:r>
      <w:r w:rsidR="00BA2B3B">
        <w:t>-</w:t>
      </w:r>
      <w:r w:rsidR="00726347" w:rsidRPr="00726347">
        <w:t xml:space="preserve">compatible FF files </w:t>
      </w:r>
      <w:r w:rsidR="00726347">
        <w:t xml:space="preserve">(parameter </w:t>
      </w:r>
      <w:r w:rsidR="00726347">
        <w:rPr>
          <w:i/>
        </w:rPr>
        <w:t>WrBLFF</w:t>
      </w:r>
      <w:r w:rsidR="00726347" w:rsidRPr="00726347">
        <w:t>)</w:t>
      </w:r>
      <w:r w:rsidR="00726347">
        <w:rPr>
          <w:i/>
        </w:rPr>
        <w:t xml:space="preserve"> </w:t>
      </w:r>
      <w:r w:rsidR="00726347" w:rsidRPr="00726347">
        <w:t>wi</w:t>
      </w:r>
      <w:r w:rsidR="00726347">
        <w:t>th all other AeroDyn versions.</w:t>
      </w:r>
      <w:r w:rsidR="008533BD">
        <w:t xml:space="preserve"> </w:t>
      </w:r>
      <w:r w:rsidR="00726347">
        <w:t xml:space="preserve">These files have a </w:t>
      </w:r>
      <w:r w:rsidR="00C54396" w:rsidRPr="00C54396">
        <w:t>“</w:t>
      </w:r>
      <w:r w:rsidR="004179FA" w:rsidRPr="004179FA">
        <w:t>.bts”</w:t>
      </w:r>
      <w:r w:rsidR="00726347">
        <w:t xml:space="preserve"> extension.</w:t>
      </w:r>
    </w:p>
    <w:p w:rsidR="00510E55" w:rsidRDefault="006814D2">
      <w:pPr>
        <w:pStyle w:val="Head3"/>
      </w:pPr>
      <w:r>
        <w:t>WrBLFF</w:t>
      </w:r>
      <w:r w:rsidR="00726347">
        <w:t>:</w:t>
      </w:r>
      <w:r>
        <w:t xml:space="preserve"> </w:t>
      </w:r>
      <w:r w:rsidR="00726347">
        <w:t xml:space="preserve">Write </w:t>
      </w:r>
      <w:r w:rsidR="000E38C3">
        <w:t>Bladed</w:t>
      </w:r>
      <w:r w:rsidR="00BA2B3B">
        <w:t>-</w:t>
      </w:r>
      <w:r w:rsidR="004A255C">
        <w:t>Style Full</w:t>
      </w:r>
      <w:r w:rsidR="00BA2B3B">
        <w:t>-</w:t>
      </w:r>
      <w:r w:rsidR="004A255C">
        <w:t>F</w:t>
      </w:r>
      <w:r w:rsidR="00726347">
        <w:t xml:space="preserve">ield </w:t>
      </w:r>
      <w:r w:rsidR="004A255C">
        <w:t>Files</w:t>
      </w:r>
      <w:r w:rsidR="00641CB4">
        <w:t>?</w:t>
      </w:r>
      <w:r w:rsidR="00FD7E77">
        <w:t xml:space="preserve"> [T/F]</w:t>
      </w:r>
    </w:p>
    <w:p w:rsidR="00510E55" w:rsidRDefault="00564B8E">
      <w:pPr>
        <w:pStyle w:val="NRELText"/>
      </w:pPr>
      <w:r>
        <w:t xml:space="preserve">Like the </w:t>
      </w:r>
      <w:r>
        <w:rPr>
          <w:i/>
        </w:rPr>
        <w:t>WrADFF</w:t>
      </w:r>
      <w:r w:rsidR="00E160E4" w:rsidRPr="00E160E4">
        <w:t xml:space="preserve"> </w:t>
      </w:r>
      <w:r w:rsidR="00E160E4">
        <w:t>parameter</w:t>
      </w:r>
      <w:r w:rsidR="00E752FD" w:rsidRPr="00E752FD">
        <w:t>, t</w:t>
      </w:r>
      <w:r w:rsidR="00726347">
        <w:t>h</w:t>
      </w:r>
      <w:r w:rsidR="00E160E4">
        <w:t xml:space="preserve">e </w:t>
      </w:r>
      <w:r w:rsidR="00E160E4">
        <w:rPr>
          <w:i/>
        </w:rPr>
        <w:t>W</w:t>
      </w:r>
      <w:r w:rsidR="00822510">
        <w:rPr>
          <w:i/>
        </w:rPr>
        <w:t>r</w:t>
      </w:r>
      <w:r w:rsidR="00E160E4">
        <w:rPr>
          <w:i/>
        </w:rPr>
        <w:t xml:space="preserve">BLFF </w:t>
      </w:r>
      <w:r w:rsidR="004A255C">
        <w:t xml:space="preserve">“true” or “false” </w:t>
      </w:r>
      <w:r w:rsidR="00726347">
        <w:t>parameter also provides the option to generate binary, full</w:t>
      </w:r>
      <w:r w:rsidR="00BA2B3B">
        <w:t>-</w:t>
      </w:r>
      <w:r w:rsidR="00726347">
        <w:t>field (FF) time series in a format designed to be read by AeroDyn.</w:t>
      </w:r>
      <w:r w:rsidR="008533BD">
        <w:t xml:space="preserve"> </w:t>
      </w:r>
      <w:r w:rsidR="00726347">
        <w:t xml:space="preserve">This format is compatible with </w:t>
      </w:r>
      <w:r w:rsidR="000E38C3" w:rsidRPr="000E38C3">
        <w:t>GH</w:t>
      </w:r>
      <w:r w:rsidR="000E38C3">
        <w:t xml:space="preserve"> </w:t>
      </w:r>
      <w:r w:rsidR="000E38C3" w:rsidRPr="000E38C3">
        <w:t>Bladed</w:t>
      </w:r>
      <w:r>
        <w:rPr>
          <w:i/>
        </w:rPr>
        <w:t xml:space="preserve">, </w:t>
      </w:r>
      <w:r>
        <w:t xml:space="preserve">but in some cases the encoding scheme provides less resolution than the files generated by </w:t>
      </w:r>
      <w:r>
        <w:rPr>
          <w:i/>
        </w:rPr>
        <w:t>WrADFF.</w:t>
      </w:r>
      <w:r w:rsidR="008533BD">
        <w:t xml:space="preserve"> </w:t>
      </w:r>
      <w:r>
        <w:t xml:space="preserve">These files have a </w:t>
      </w:r>
      <w:r w:rsidR="004A255C">
        <w:t>“</w:t>
      </w:r>
      <w:r w:rsidR="004179FA" w:rsidRPr="004179FA">
        <w:t>.wnd”</w:t>
      </w:r>
      <w:r>
        <w:rPr>
          <w:i/>
        </w:rPr>
        <w:t xml:space="preserve"> </w:t>
      </w:r>
      <w:r>
        <w:t>extension.</w:t>
      </w:r>
    </w:p>
    <w:p w:rsidR="00510E55" w:rsidRDefault="0077108B">
      <w:pPr>
        <w:pStyle w:val="Head3"/>
      </w:pPr>
      <w:r>
        <w:pict>
          <v:shape id="_x0000_s1198" type="#_x0000_t202" style="position:absolute;margin-left:5722.5pt;margin-top:0;width:123.35pt;height:177.5pt;z-index:251644928;mso-wrap-distance-top:3.6pt;mso-wrap-distance-bottom:7.2pt;mso-position-horizontal:right;mso-position-horizontal-relative:margin;mso-position-vertical:bottom;mso-position-vertical-relative:margin" stroked="f">
            <v:textbox style="mso-next-textbox:#_x0000_s1198" inset="3.6pt,,3.6pt">
              <w:txbxContent>
                <w:p w:rsidR="00263541" w:rsidRDefault="00263541" w:rsidP="003E76E4">
                  <w:pPr>
                    <w:pStyle w:val="NRELTableText"/>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EB74BC3" wp14:editId="28E22134">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74"/>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263541" w:rsidRPr="00A44633" w:rsidRDefault="00263541" w:rsidP="003F7703">
                  <w:pPr>
                    <w:pStyle w:val="NRELFigureCaption"/>
                  </w:pPr>
                  <w:bookmarkStart w:id="66" w:name="Figure_Tower"/>
                  <w:bookmarkStart w:id="67" w:name="_Toc335905338"/>
                  <w:bookmarkStart w:id="68" w:name="_Toc336257191"/>
                  <w:r>
                    <w:t xml:space="preserve">Figure </w:t>
                  </w:r>
                  <w:fldSimple w:instr=" SEQ Figures \* MERGEFORMAT ">
                    <w:r>
                      <w:rPr>
                        <w:noProof/>
                      </w:rPr>
                      <w:t>4</w:t>
                    </w:r>
                  </w:fldSimple>
                  <w:bookmarkEnd w:id="66"/>
                  <w:r>
                    <w:t>. Example of tower points below a rectangular grid</w:t>
                  </w:r>
                  <w:bookmarkEnd w:id="67"/>
                  <w:bookmarkEnd w:id="68"/>
                </w:p>
              </w:txbxContent>
            </v:textbox>
            <w10:wrap type="square" anchorx="margin" anchory="margin"/>
          </v:shape>
        </w:pict>
      </w:r>
      <w:r w:rsidR="00641CB4">
        <w:t xml:space="preserve">WrADTWR: Generate AeroDyn </w:t>
      </w:r>
      <w:r w:rsidR="004A255C">
        <w:t>Tower Points</w:t>
      </w:r>
      <w:r w:rsidR="00641CB4">
        <w:t>?</w:t>
      </w:r>
      <w:r w:rsidR="00FD7E77">
        <w:t xml:space="preserve"> [T/F]</w:t>
      </w:r>
    </w:p>
    <w:p w:rsidR="00510E55" w:rsidRDefault="00E752FD">
      <w:pPr>
        <w:pStyle w:val="NRELText"/>
      </w:pPr>
      <w:r w:rsidRPr="00E752FD">
        <w:t xml:space="preserve">The </w:t>
      </w:r>
      <w:r w:rsidR="007D614E" w:rsidRPr="006F6659">
        <w:rPr>
          <w:i/>
        </w:rPr>
        <w:t>WrADTWR</w:t>
      </w:r>
      <w:r w:rsidRPr="00E752FD">
        <w:t xml:space="preserve"> </w:t>
      </w:r>
      <w:r w:rsidR="004A255C">
        <w:t xml:space="preserve">“true” or “false” </w:t>
      </w:r>
      <w:r w:rsidR="007D614E">
        <w:t xml:space="preserve">parameter determines </w:t>
      </w:r>
      <w:r w:rsidR="004A255C">
        <w:t>whether</w:t>
      </w:r>
      <w:r w:rsidR="004A255C" w:rsidRPr="00E752FD">
        <w:t xml:space="preserve"> </w:t>
      </w:r>
      <w:r w:rsidR="007D614E">
        <w:t>TurbSim generate</w:t>
      </w:r>
      <w:r w:rsidR="004A255C">
        <w:t>s</w:t>
      </w:r>
      <w:r w:rsidR="007D614E">
        <w:t xml:space="preserve"> </w:t>
      </w:r>
      <w:r w:rsidRPr="00E752FD">
        <w:t xml:space="preserve">binary tower time series, </w:t>
      </w:r>
      <w:r w:rsidR="004A255C">
        <w:t xml:space="preserve">which </w:t>
      </w:r>
      <w:r w:rsidRPr="00E752FD">
        <w:t>contain points in a line at the tower centerline from the bottom of the rectangular grid to the ground.</w:t>
      </w:r>
      <w:r w:rsidR="008533BD">
        <w:t xml:space="preserve"> </w:t>
      </w:r>
      <w:r w:rsidR="00013EBF">
        <w:fldChar w:fldCharType="begin"/>
      </w:r>
      <w:r w:rsidR="00D31ED6">
        <w:instrText xml:space="preserve"> REF Figure_Tower \h </w:instrText>
      </w:r>
      <w:r w:rsidR="00013EBF">
        <w:fldChar w:fldCharType="separate"/>
      </w:r>
      <w:r w:rsidR="00263541">
        <w:t xml:space="preserve">Figure </w:t>
      </w:r>
      <w:r w:rsidR="00263541">
        <w:rPr>
          <w:noProof/>
        </w:rPr>
        <w:t>4</w:t>
      </w:r>
      <w:r w:rsidR="00013EBF">
        <w:fldChar w:fldCharType="end"/>
      </w:r>
      <w:r w:rsidR="00D31ED6">
        <w:t xml:space="preserve"> shows an example of the location of tower points.</w:t>
      </w:r>
      <w:r w:rsidR="008533BD">
        <w:t xml:space="preserve"> </w:t>
      </w:r>
      <w:r w:rsidRPr="00E752FD">
        <w:t xml:space="preserve">If </w:t>
      </w:r>
      <w:r w:rsidR="004A255C">
        <w:t>a user chooses</w:t>
      </w:r>
      <w:r w:rsidRPr="00E752FD">
        <w:t xml:space="preserve"> to output FF time series in the format unique to TurbSim</w:t>
      </w:r>
      <w:r w:rsidR="007D614E">
        <w:t xml:space="preserve"> </w:t>
      </w:r>
      <w:r w:rsidR="004E794A">
        <w:t xml:space="preserve">using </w:t>
      </w:r>
      <w:r w:rsidR="004E794A">
        <w:rPr>
          <w:i/>
        </w:rPr>
        <w:t>W</w:t>
      </w:r>
      <w:r w:rsidR="00822510">
        <w:rPr>
          <w:i/>
        </w:rPr>
        <w:t>r</w:t>
      </w:r>
      <w:r w:rsidR="004E794A">
        <w:rPr>
          <w:i/>
        </w:rPr>
        <w:t xml:space="preserve">ADFF </w:t>
      </w:r>
      <w:r w:rsidR="004E794A">
        <w:t>(</w:t>
      </w:r>
      <w:r w:rsidR="004A255C">
        <w:t>“</w:t>
      </w:r>
      <w:r w:rsidR="004179FA" w:rsidRPr="004179FA">
        <w:t>.bts</w:t>
      </w:r>
      <w:r w:rsidR="004A255C">
        <w:t>”</w:t>
      </w:r>
      <w:r w:rsidR="004179FA" w:rsidRPr="004179FA">
        <w:t xml:space="preserve"> </w:t>
      </w:r>
      <w:r w:rsidR="004E794A">
        <w:t>files</w:t>
      </w:r>
      <w:r w:rsidR="004E794A" w:rsidRPr="00E752FD">
        <w:t>)</w:t>
      </w:r>
      <w:r w:rsidRPr="00E752FD">
        <w:t xml:space="preserve">, these tower points </w:t>
      </w:r>
      <w:r w:rsidR="004A255C">
        <w:t>are</w:t>
      </w:r>
      <w:r w:rsidRPr="00E752FD">
        <w:t xml:space="preserve"> added to the FF binary output file.</w:t>
      </w:r>
      <w:r w:rsidR="008533BD">
        <w:t xml:space="preserve"> </w:t>
      </w:r>
      <w:r w:rsidRPr="00E752FD">
        <w:t>Otherwise, a separate tower</w:t>
      </w:r>
      <w:r w:rsidR="00BA2B3B">
        <w:t>-</w:t>
      </w:r>
      <w:r w:rsidRPr="00E752FD">
        <w:t xml:space="preserve">points binary file </w:t>
      </w:r>
      <w:r w:rsidR="004A255C">
        <w:t xml:space="preserve">is </w:t>
      </w:r>
      <w:r w:rsidRPr="00E752FD">
        <w:t xml:space="preserve">created using an encoding scheme similar to the </w:t>
      </w:r>
      <w:r w:rsidR="000E38C3" w:rsidRPr="000E38C3">
        <w:t>Bladed</w:t>
      </w:r>
      <w:r w:rsidR="00BA2B3B">
        <w:t>-</w:t>
      </w:r>
      <w:r w:rsidR="000E38C3">
        <w:t xml:space="preserve">style </w:t>
      </w:r>
      <w:r w:rsidRPr="00E752FD">
        <w:t>FF file format</w:t>
      </w:r>
      <w:r w:rsidR="004E794A">
        <w:t xml:space="preserve"> used </w:t>
      </w:r>
      <w:r w:rsidR="004C7155">
        <w:t xml:space="preserve">in </w:t>
      </w:r>
      <w:r w:rsidR="004E794A">
        <w:t xml:space="preserve">the </w:t>
      </w:r>
      <w:r w:rsidR="004A255C">
        <w:t>“</w:t>
      </w:r>
      <w:r w:rsidR="004179FA" w:rsidRPr="004179FA">
        <w:t>.wnd”</w:t>
      </w:r>
      <w:r w:rsidR="004E794A">
        <w:rPr>
          <w:i/>
        </w:rPr>
        <w:t xml:space="preserve"> </w:t>
      </w:r>
      <w:r w:rsidR="004E794A">
        <w:t xml:space="preserve">files </w:t>
      </w:r>
      <w:r w:rsidR="001C79D4">
        <w:t>(</w:t>
      </w:r>
      <w:r w:rsidR="004E794A">
        <w:t>generated with</w:t>
      </w:r>
      <w:r w:rsidR="004C7155">
        <w:t xml:space="preserve"> parameter </w:t>
      </w:r>
      <w:r w:rsidR="004C7155">
        <w:rPr>
          <w:i/>
        </w:rPr>
        <w:t>WRBLFF</w:t>
      </w:r>
      <w:r w:rsidR="001C79D4" w:rsidRPr="001C79D4">
        <w:t>)</w:t>
      </w:r>
      <w:r w:rsidRPr="00E752FD">
        <w:t>.</w:t>
      </w:r>
      <w:r w:rsidR="008533BD">
        <w:t xml:space="preserve"> </w:t>
      </w:r>
      <w:r w:rsidR="007D614E">
        <w:t xml:space="preserve">This extra </w:t>
      </w:r>
      <w:r w:rsidR="0005127F">
        <w:t xml:space="preserve">binary </w:t>
      </w:r>
      <w:r w:rsidR="007D614E">
        <w:t xml:space="preserve">file </w:t>
      </w:r>
      <w:r w:rsidR="004C7155">
        <w:t xml:space="preserve">for the tower points </w:t>
      </w:r>
      <w:r w:rsidR="007D614E">
        <w:t xml:space="preserve">has a </w:t>
      </w:r>
      <w:r w:rsidR="004A255C" w:rsidRPr="004A255C">
        <w:t>“</w:t>
      </w:r>
      <w:r w:rsidR="004179FA" w:rsidRPr="004179FA">
        <w:t>.twr”</w:t>
      </w:r>
      <w:r w:rsidR="007D614E">
        <w:t xml:space="preserve"> extension.</w:t>
      </w:r>
    </w:p>
    <w:p w:rsidR="00510E55" w:rsidRDefault="00641CB4">
      <w:pPr>
        <w:pStyle w:val="Head3"/>
      </w:pPr>
      <w:r>
        <w:t xml:space="preserve">WrFMTFF: Write </w:t>
      </w:r>
      <w:r w:rsidR="004A255C">
        <w:t>Formatted Full</w:t>
      </w:r>
      <w:r w:rsidR="00BA2B3B">
        <w:t>-</w:t>
      </w:r>
      <w:r w:rsidR="004A255C">
        <w:t>Field Files</w:t>
      </w:r>
      <w:r>
        <w:t>?</w:t>
      </w:r>
      <w:r w:rsidR="00FD7E77">
        <w:t xml:space="preserve"> [T/F]</w:t>
      </w:r>
    </w:p>
    <w:p w:rsidR="00510E55" w:rsidRDefault="0025072A">
      <w:pPr>
        <w:pStyle w:val="NRELText"/>
      </w:pPr>
      <w:r>
        <w:t xml:space="preserve">This </w:t>
      </w:r>
      <w:r w:rsidR="004A255C">
        <w:t xml:space="preserve">“true” or “false” </w:t>
      </w:r>
      <w:r w:rsidR="0005127F">
        <w:t xml:space="preserve">output option determines </w:t>
      </w:r>
      <w:r w:rsidR="00AD6E95">
        <w:t xml:space="preserve">whether </w:t>
      </w:r>
      <w:r w:rsidR="0005127F">
        <w:t>TurbSim generate</w:t>
      </w:r>
      <w:r w:rsidR="00AD6E95">
        <w:t>s</w:t>
      </w:r>
      <w:r>
        <w:t xml:space="preserve"> FF time series in SNLWIND</w:t>
      </w:r>
      <w:r w:rsidR="00BA2B3B">
        <w:t>-</w:t>
      </w:r>
      <w:r>
        <w:t>3D human</w:t>
      </w:r>
      <w:r w:rsidR="00BA2B3B">
        <w:t>-</w:t>
      </w:r>
      <w:r>
        <w:t>readable format</w:t>
      </w:r>
      <w:r w:rsidR="0005127F">
        <w:t>.</w:t>
      </w:r>
      <w:r w:rsidR="008533BD">
        <w:t xml:space="preserve"> </w:t>
      </w:r>
      <w:r w:rsidR="0005127F">
        <w:t>One file is gen</w:t>
      </w:r>
      <w:r w:rsidR="007967EE">
        <w:t>erated for each wind component</w:t>
      </w:r>
      <w:r w:rsidR="00ED0F43">
        <w:t>,</w:t>
      </w:r>
      <w:r w:rsidR="007967EE">
        <w:t xml:space="preserve"> and </w:t>
      </w:r>
      <w:r w:rsidR="00ED0F43">
        <w:t xml:space="preserve">the three files </w:t>
      </w:r>
      <w:r w:rsidR="007967EE">
        <w:t xml:space="preserve">have </w:t>
      </w:r>
      <w:r w:rsidR="0005127F">
        <w:t xml:space="preserve">extensions </w:t>
      </w:r>
      <w:r w:rsidR="00F264BD">
        <w:t>“</w:t>
      </w:r>
      <w:r w:rsidR="00F249B8" w:rsidRPr="00F264BD">
        <w:t>.</w:t>
      </w:r>
      <w:r w:rsidR="004179FA" w:rsidRPr="004179FA">
        <w:t>u</w:t>
      </w:r>
      <w:r w:rsidR="0005127F" w:rsidRPr="00F264BD">
        <w:t>,</w:t>
      </w:r>
      <w:r w:rsidR="00F264BD">
        <w:t>”</w:t>
      </w:r>
      <w:r w:rsidR="0005127F" w:rsidRPr="00F264BD">
        <w:t xml:space="preserve"> </w:t>
      </w:r>
      <w:r w:rsidR="00F264BD">
        <w:t>“</w:t>
      </w:r>
      <w:r w:rsidR="004179FA" w:rsidRPr="004179FA">
        <w:t>.v</w:t>
      </w:r>
      <w:r w:rsidR="0005127F" w:rsidRPr="00F264BD">
        <w:t>,</w:t>
      </w:r>
      <w:r w:rsidR="00F264BD">
        <w:t>”</w:t>
      </w:r>
      <w:r w:rsidR="0005127F" w:rsidRPr="00F264BD">
        <w:t xml:space="preserve"> and </w:t>
      </w:r>
      <w:r w:rsidR="00F264BD">
        <w:t>“</w:t>
      </w:r>
      <w:r w:rsidR="004179FA" w:rsidRPr="004179FA">
        <w:t>.w</w:t>
      </w:r>
      <w:r w:rsidR="007967EE">
        <w:rPr>
          <w:i/>
        </w:rPr>
        <w:t>,</w:t>
      </w:r>
      <w:r w:rsidR="004179FA" w:rsidRPr="004179FA">
        <w:t>”</w:t>
      </w:r>
      <w:r w:rsidR="007967EE">
        <w:rPr>
          <w:i/>
        </w:rPr>
        <w:t xml:space="preserve"> </w:t>
      </w:r>
      <w:r w:rsidR="007967EE">
        <w:t>respectively</w:t>
      </w:r>
      <w:r w:rsidR="0005127F">
        <w:t>.</w:t>
      </w:r>
      <w:r w:rsidR="008533BD">
        <w:t xml:space="preserve"> </w:t>
      </w:r>
      <w:r w:rsidR="007967EE">
        <w:t>Please note that AeroDyn</w:t>
      </w:r>
      <w:r w:rsidR="00F249B8">
        <w:t xml:space="preserve"> cannot read these text files.</w:t>
      </w:r>
    </w:p>
    <w:p w:rsidR="00510E55" w:rsidRDefault="00641CB4">
      <w:pPr>
        <w:pStyle w:val="Head3"/>
      </w:pPr>
      <w:r>
        <w:t xml:space="preserve">WrACT: Write </w:t>
      </w:r>
      <w:r w:rsidR="004A255C">
        <w:t>Coherent Turbulence Files</w:t>
      </w:r>
      <w:r>
        <w:t>?</w:t>
      </w:r>
      <w:r w:rsidR="00FD7E77">
        <w:t xml:space="preserve"> [T/F]</w:t>
      </w:r>
    </w:p>
    <w:p w:rsidR="00DD0F66" w:rsidRDefault="0005127F">
      <w:pPr>
        <w:pStyle w:val="NRELText"/>
      </w:pPr>
      <w:r>
        <w:t xml:space="preserve">This </w:t>
      </w:r>
      <w:r w:rsidR="00F264BD">
        <w:t xml:space="preserve">“true” or “false” </w:t>
      </w:r>
      <w:r>
        <w:t xml:space="preserve">parameter indicates </w:t>
      </w:r>
      <w:r w:rsidR="00380AAA">
        <w:t xml:space="preserve">whether </w:t>
      </w:r>
      <w:r>
        <w:t xml:space="preserve">coherent </w:t>
      </w:r>
      <w:r w:rsidR="0025072A" w:rsidRPr="0025072A">
        <w:t xml:space="preserve">turbulence </w:t>
      </w:r>
      <w:r w:rsidR="006D223F">
        <w:t xml:space="preserve">should be generated, creating </w:t>
      </w:r>
      <w:r w:rsidR="00BE3345">
        <w:t>time</w:t>
      </w:r>
      <w:r w:rsidR="00BA2B3B">
        <w:t>-</w:t>
      </w:r>
      <w:r w:rsidR="00BE3345">
        <w:t>step</w:t>
      </w:r>
      <w:r w:rsidR="006D223F">
        <w:t xml:space="preserve"> files</w:t>
      </w:r>
      <w:r w:rsidR="0025072A" w:rsidRPr="0025072A">
        <w:t xml:space="preserve"> in AeroDyn form</w:t>
      </w:r>
      <w:r w:rsidR="009C735F">
        <w:t>at</w:t>
      </w:r>
      <w:r w:rsidR="0025072A" w:rsidRPr="0025072A">
        <w:t>.</w:t>
      </w:r>
      <w:r w:rsidR="008533BD">
        <w:t xml:space="preserve"> </w:t>
      </w:r>
      <w:r w:rsidR="0025072A" w:rsidRPr="0025072A">
        <w:t xml:space="preserve">The coherent turbulence feature </w:t>
      </w:r>
      <w:r w:rsidR="00234A69">
        <w:t xml:space="preserve">is not available </w:t>
      </w:r>
      <w:r w:rsidR="005325D6">
        <w:t>with</w:t>
      </w:r>
      <w:r w:rsidR="00234A69">
        <w:t xml:space="preserve"> the IEC or TIDAL spectral models. For the other </w:t>
      </w:r>
      <w:r w:rsidR="00DF1274">
        <w:t xml:space="preserve">spectral </w:t>
      </w:r>
      <w:r w:rsidR="00234A69">
        <w:t xml:space="preserve">models, the feature is available only </w:t>
      </w:r>
      <w:r w:rsidR="0025072A" w:rsidRPr="0025072A">
        <w:t xml:space="preserve">when the gradient Richardson number </w:t>
      </w:r>
      <w:r w:rsidR="00B34EBC">
        <w:t xml:space="preserve">(input </w:t>
      </w:r>
      <w:r w:rsidR="00B34EBC">
        <w:lastRenderedPageBreak/>
        <w:t xml:space="preserve">parameter </w:t>
      </w:r>
      <w:r w:rsidR="00B34EBC">
        <w:rPr>
          <w:i/>
        </w:rPr>
        <w:t>RICH_NO</w:t>
      </w:r>
      <w:r w:rsidR="00B34EBC" w:rsidRPr="00B34EBC">
        <w:t>)</w:t>
      </w:r>
      <w:r w:rsidR="00B34EBC">
        <w:rPr>
          <w:i/>
        </w:rPr>
        <w:t xml:space="preserve"> </w:t>
      </w:r>
      <w:r w:rsidR="0025072A" w:rsidRPr="0025072A">
        <w:t>is greater than –0.05.</w:t>
      </w:r>
      <w:r w:rsidR="008533BD">
        <w:t xml:space="preserve"> </w:t>
      </w:r>
      <w:r w:rsidR="00DD0F66">
        <w:t xml:space="preserve">The </w:t>
      </w:r>
      <w:r w:rsidR="00F249B8">
        <w:t>mean wind</w:t>
      </w:r>
      <w:r w:rsidR="00380AAA">
        <w:t xml:space="preserve"> </w:t>
      </w:r>
      <w:r w:rsidR="00F249B8">
        <w:t xml:space="preserve">speed at the top of the </w:t>
      </w:r>
      <w:r w:rsidR="00DD0F66">
        <w:t xml:space="preserve">coherent structure </w:t>
      </w:r>
      <w:r w:rsidR="00F264BD">
        <w:t xml:space="preserve">also </w:t>
      </w:r>
      <w:r w:rsidR="00DD0F66">
        <w:t xml:space="preserve">must be </w:t>
      </w:r>
      <w:r w:rsidR="00380AAA">
        <w:t xml:space="preserve">greater </w:t>
      </w:r>
      <w:r w:rsidR="00F249B8">
        <w:t>than the mean wind speed at the bottom of the coherent structure</w:t>
      </w:r>
      <w:r w:rsidR="00DD0F66">
        <w:t>.</w:t>
      </w:r>
      <w:r w:rsidR="008533BD">
        <w:t xml:space="preserve"> </w:t>
      </w:r>
      <w:r w:rsidR="00DD0F66">
        <w:t xml:space="preserve">The </w:t>
      </w:r>
      <w:r w:rsidR="00013EBF">
        <w:fldChar w:fldCharType="begin"/>
      </w:r>
      <w:r w:rsidR="00DD0F66">
        <w:instrText xml:space="preserve"> REF Heading_CTSparameters \h </w:instrText>
      </w:r>
      <w:r w:rsidR="00013EBF">
        <w:fldChar w:fldCharType="separate"/>
      </w:r>
      <w:r w:rsidR="00263541">
        <w:t>Coherent Turbulence Scaling Parameters</w:t>
      </w:r>
      <w:r w:rsidR="00013EBF">
        <w:fldChar w:fldCharType="end"/>
      </w:r>
      <w:r w:rsidR="00DD0F66">
        <w:t xml:space="preserve"> section of the input file discusses how to set the coherent structure location.</w:t>
      </w:r>
    </w:p>
    <w:p w:rsidR="00510E55" w:rsidRPr="00327271" w:rsidRDefault="006D223F">
      <w:pPr>
        <w:pStyle w:val="NRELText"/>
      </w:pPr>
      <w:r>
        <w:t>The coherent turbulence time-step files</w:t>
      </w:r>
      <w:r w:rsidR="009C735F">
        <w:t xml:space="preserve">, which have a </w:t>
      </w:r>
      <w:r w:rsidR="00380AAA">
        <w:t>“</w:t>
      </w:r>
      <w:r w:rsidR="004179FA" w:rsidRPr="004179FA">
        <w:t xml:space="preserve">.cts” </w:t>
      </w:r>
      <w:r w:rsidR="009C735F">
        <w:t xml:space="preserve">extension, </w:t>
      </w:r>
      <w:r>
        <w:t>are intended to be superimposed on background FF turbulence files</w:t>
      </w:r>
      <w:r w:rsidR="009C735F">
        <w:t>.</w:t>
      </w:r>
      <w:r w:rsidR="008533BD">
        <w:t xml:space="preserve"> </w:t>
      </w:r>
      <w:r w:rsidR="009C735F">
        <w:t>As a result,</w:t>
      </w:r>
      <w:r>
        <w:t xml:space="preserve"> </w:t>
      </w:r>
      <w:r w:rsidR="0025072A" w:rsidRPr="0025072A">
        <w:t xml:space="preserve">TurbSim </w:t>
      </w:r>
      <w:r>
        <w:t>also create</w:t>
      </w:r>
      <w:r w:rsidR="00380AAA">
        <w:t>s</w:t>
      </w:r>
      <w:r w:rsidR="0025072A" w:rsidRPr="0025072A">
        <w:t xml:space="preserve"> binary FF time series </w:t>
      </w:r>
      <w:r w:rsidR="00822510">
        <w:t>(</w:t>
      </w:r>
      <w:r w:rsidR="00822510">
        <w:rPr>
          <w:i/>
        </w:rPr>
        <w:t xml:space="preserve">WrBLFF </w:t>
      </w:r>
      <w:r w:rsidR="00822510">
        <w:t xml:space="preserve">or </w:t>
      </w:r>
      <w:r w:rsidR="00822510">
        <w:rPr>
          <w:i/>
        </w:rPr>
        <w:t>WrADFF</w:t>
      </w:r>
      <w:r w:rsidR="00822510" w:rsidRPr="00822510">
        <w:t xml:space="preserve">) </w:t>
      </w:r>
      <w:r w:rsidR="0025072A" w:rsidRPr="0025072A">
        <w:t xml:space="preserve">when a coherent turbulence </w:t>
      </w:r>
      <w:r w:rsidR="00BE3345">
        <w:t>time-step</w:t>
      </w:r>
      <w:r w:rsidR="0025072A" w:rsidRPr="0025072A">
        <w:t xml:space="preserve"> file is requested.</w:t>
      </w:r>
      <w:r w:rsidR="008533BD">
        <w:t xml:space="preserve"> </w:t>
      </w:r>
      <w:r w:rsidR="0025072A" w:rsidRPr="0025072A">
        <w:t xml:space="preserve">If no FF time series </w:t>
      </w:r>
      <w:r>
        <w:t xml:space="preserve">format </w:t>
      </w:r>
      <w:r w:rsidR="0025072A" w:rsidRPr="0025072A">
        <w:t>has been specified, TurbSim create</w:t>
      </w:r>
      <w:r w:rsidR="00380AAA">
        <w:t>s</w:t>
      </w:r>
      <w:r w:rsidR="0025072A" w:rsidRPr="0025072A">
        <w:t xml:space="preserve"> </w:t>
      </w:r>
      <w:r w:rsidR="009C735F">
        <w:t xml:space="preserve">a </w:t>
      </w:r>
      <w:r w:rsidR="000E38C3" w:rsidRPr="000E38C3">
        <w:t>GH</w:t>
      </w:r>
      <w:r w:rsidR="00380AAA">
        <w:t xml:space="preserve"> </w:t>
      </w:r>
      <w:r w:rsidR="000E38C3" w:rsidRPr="000E38C3">
        <w:t>Bladed</w:t>
      </w:r>
      <w:r w:rsidR="0025072A" w:rsidRPr="0025072A">
        <w:t>-style binary FF file</w:t>
      </w:r>
      <w:r w:rsidR="00822510">
        <w:t xml:space="preserve"> (</w:t>
      </w:r>
      <w:r w:rsidR="00822510">
        <w:rPr>
          <w:i/>
        </w:rPr>
        <w:t xml:space="preserve">WrBLFF </w:t>
      </w:r>
      <w:r w:rsidR="004A59B0">
        <w:t>“</w:t>
      </w:r>
      <w:r w:rsidR="00822510" w:rsidRPr="004A59B0">
        <w:t>.wnd</w:t>
      </w:r>
      <w:r w:rsidR="004A59B0">
        <w:t>”</w:t>
      </w:r>
      <w:r w:rsidR="00822510">
        <w:t xml:space="preserve"> file</w:t>
      </w:r>
      <w:r w:rsidR="00822510" w:rsidRPr="00822510">
        <w:t>)</w:t>
      </w:r>
      <w:r w:rsidR="0025072A" w:rsidRPr="0025072A">
        <w:t>.</w:t>
      </w:r>
      <w:r w:rsidR="008533BD">
        <w:t xml:space="preserve"> </w:t>
      </w:r>
      <w:r w:rsidR="00327271">
        <w:t xml:space="preserve">For more information on using these </w:t>
      </w:r>
      <w:r w:rsidR="00380AAA">
        <w:t>“</w:t>
      </w:r>
      <w:r w:rsidR="004179FA" w:rsidRPr="004179FA">
        <w:t>.cts</w:t>
      </w:r>
      <w:r w:rsidR="00380AAA">
        <w:t>”</w:t>
      </w:r>
      <w:r w:rsidR="00327271" w:rsidRPr="00380AAA">
        <w:t xml:space="preserve"> </w:t>
      </w:r>
      <w:r w:rsidR="00327271">
        <w:t xml:space="preserve">files, see the </w:t>
      </w:r>
      <w:r w:rsidR="00013EBF">
        <w:fldChar w:fldCharType="begin"/>
      </w:r>
      <w:r w:rsidR="00327271">
        <w:instrText xml:space="preserve"> REF Heading_CTP_AeroDyn \h </w:instrText>
      </w:r>
      <w:r w:rsidR="00013EBF">
        <w:fldChar w:fldCharType="separate"/>
      </w:r>
      <w:r w:rsidR="00263541">
        <w:t>Using Coherent Turbulence Time-Step Files with AeroDyn</w:t>
      </w:r>
      <w:r w:rsidR="00013EBF">
        <w:fldChar w:fldCharType="end"/>
      </w:r>
      <w:r w:rsidR="00327271">
        <w:t xml:space="preserve"> </w:t>
      </w:r>
      <w:r w:rsidR="00B34EBC">
        <w:t xml:space="preserve">section </w:t>
      </w:r>
      <w:r w:rsidR="00327271">
        <w:t xml:space="preserve">in this </w:t>
      </w:r>
      <w:r w:rsidR="00BA2B3B">
        <w:t>guide</w:t>
      </w:r>
      <w:r w:rsidR="00327271">
        <w:t>.</w:t>
      </w:r>
    </w:p>
    <w:p w:rsidR="00510E55" w:rsidRDefault="006814D2">
      <w:pPr>
        <w:pStyle w:val="Head3"/>
      </w:pPr>
      <w:r>
        <w:t>Clockwise</w:t>
      </w:r>
      <w:r w:rsidR="00641CB4">
        <w:t xml:space="preserve">: Does the </w:t>
      </w:r>
      <w:r w:rsidR="004A255C">
        <w:t>Turbine Rotate Clockwise</w:t>
      </w:r>
      <w:r w:rsidR="00641CB4">
        <w:t>?</w:t>
      </w:r>
      <w:r w:rsidR="00FD7E77">
        <w:t xml:space="preserve"> [T/F]</w:t>
      </w:r>
    </w:p>
    <w:p w:rsidR="0005127F" w:rsidRPr="00327271" w:rsidRDefault="0005127F" w:rsidP="0005127F">
      <w:pPr>
        <w:pStyle w:val="NRELText"/>
        <w:rPr>
          <w:i/>
        </w:rPr>
      </w:pPr>
      <w:r>
        <w:t xml:space="preserve">This </w:t>
      </w:r>
      <w:r w:rsidR="00F8116B">
        <w:t xml:space="preserve">true” or “false” </w:t>
      </w:r>
      <w:r>
        <w:t xml:space="preserve">parameter is a flag to </w:t>
      </w:r>
      <w:r w:rsidR="00F8116B">
        <w:t xml:space="preserve">indicate </w:t>
      </w:r>
      <w:r>
        <w:t xml:space="preserve">whether the turbine rotates in </w:t>
      </w:r>
      <w:r w:rsidR="00F8116B">
        <w:t xml:space="preserve">a </w:t>
      </w:r>
      <w:r>
        <w:t>clockwise di</w:t>
      </w:r>
      <w:r w:rsidR="009C735F">
        <w:t>rection when looking downwind.</w:t>
      </w:r>
      <w:r w:rsidR="008533BD">
        <w:t xml:space="preserve"> </w:t>
      </w:r>
      <w:r>
        <w:t xml:space="preserve">This feature </w:t>
      </w:r>
      <w:r w:rsidR="000046A5">
        <w:t xml:space="preserve">determines </w:t>
      </w:r>
      <w:r w:rsidR="009C735F">
        <w:t xml:space="preserve">the order in which the horizontal grid points of the </w:t>
      </w:r>
      <w:r w:rsidR="000E38C3" w:rsidRPr="000E38C3">
        <w:t>Bladed</w:t>
      </w:r>
      <w:r w:rsidR="009C735F">
        <w:t>-</w:t>
      </w:r>
      <w:r w:rsidR="004A59B0">
        <w:t>style</w:t>
      </w:r>
      <w:r w:rsidR="009C735F">
        <w:t xml:space="preserve"> FF files are written (</w:t>
      </w:r>
      <w:r w:rsidR="00F8116B">
        <w:t xml:space="preserve">the </w:t>
      </w:r>
      <w:r w:rsidR="009C735F">
        <w:t xml:space="preserve">parameter </w:t>
      </w:r>
      <w:r w:rsidR="00E752FD" w:rsidRPr="00E752FD">
        <w:rPr>
          <w:i/>
        </w:rPr>
        <w:t>WrBLFF</w:t>
      </w:r>
      <w:r w:rsidR="009C735F">
        <w:t xml:space="preserve"> must be “true”).</w:t>
      </w:r>
      <w:r w:rsidR="008533BD">
        <w:t xml:space="preserve"> </w:t>
      </w:r>
      <w:r w:rsidR="001569CE">
        <w:t xml:space="preserve">Because AeroDyn also reads the </w:t>
      </w:r>
      <w:r w:rsidR="00F249B8" w:rsidRPr="000E38C3">
        <w:t>Bladed</w:t>
      </w:r>
      <w:r w:rsidR="001569CE">
        <w:t xml:space="preserve">-style FF files based on the direction of rotation, this flag does not </w:t>
      </w:r>
      <w:r w:rsidR="00F8116B">
        <w:t>a</w:t>
      </w:r>
      <w:r w:rsidR="001569CE">
        <w:t xml:space="preserve">ffect </w:t>
      </w:r>
      <w:r w:rsidR="00F8116B">
        <w:t xml:space="preserve">the </w:t>
      </w:r>
      <w:r w:rsidR="001569CE">
        <w:t>results when used with AeroDyn.</w:t>
      </w:r>
      <w:r w:rsidR="008533BD">
        <w:t xml:space="preserve"> </w:t>
      </w:r>
      <w:r w:rsidR="001569CE">
        <w:t xml:space="preserve">This parameter </w:t>
      </w:r>
      <w:r>
        <w:t xml:space="preserve">probably </w:t>
      </w:r>
      <w:r w:rsidR="00F8116B">
        <w:t xml:space="preserve">is </w:t>
      </w:r>
      <w:r>
        <w:t>useful only</w:t>
      </w:r>
      <w:r w:rsidR="00F8116B">
        <w:t xml:space="preserve"> for comparing</w:t>
      </w:r>
      <w:r w:rsidR="001569CE">
        <w:t xml:space="preserve"> </w:t>
      </w:r>
      <w:r>
        <w:t xml:space="preserve">FF results </w:t>
      </w:r>
      <w:r w:rsidR="001569CE">
        <w:t>between</w:t>
      </w:r>
      <w:r>
        <w:t xml:space="preserve"> </w:t>
      </w:r>
      <w:r w:rsidR="00F249B8" w:rsidRPr="000E38C3">
        <w:t>Bladed</w:t>
      </w:r>
      <w:r w:rsidR="00F249B8">
        <w:t xml:space="preserve"> </w:t>
      </w:r>
      <w:r>
        <w:rPr>
          <w:iCs/>
        </w:rPr>
        <w:t>and AeroDyn</w:t>
      </w:r>
      <w:r w:rsidRPr="00327271">
        <w:rPr>
          <w:iCs/>
        </w:rPr>
        <w:t>.</w:t>
      </w:r>
    </w:p>
    <w:p w:rsidR="00510E55" w:rsidRPr="00E63CBB" w:rsidRDefault="006814D2">
      <w:pPr>
        <w:pStyle w:val="Head3"/>
      </w:pPr>
      <w:r w:rsidRPr="00E63CBB">
        <w:t>ScaleIEC</w:t>
      </w:r>
      <w:r w:rsidR="00641CB4" w:rsidRPr="00E63CBB">
        <w:t xml:space="preserve">: Scale IEC </w:t>
      </w:r>
      <w:r w:rsidR="004A255C">
        <w:t>T</w:t>
      </w:r>
      <w:r w:rsidR="004A255C" w:rsidRPr="00E63CBB">
        <w:t xml:space="preserve">urbulence </w:t>
      </w:r>
      <w:r w:rsidR="00641CB4" w:rsidRPr="00E63CBB">
        <w:t xml:space="preserve">to </w:t>
      </w:r>
      <w:r w:rsidR="004A255C">
        <w:t>E</w:t>
      </w:r>
      <w:r w:rsidR="004A255C" w:rsidRPr="00E63CBB">
        <w:t xml:space="preserve">xact </w:t>
      </w:r>
      <w:r w:rsidR="004A255C">
        <w:t>S</w:t>
      </w:r>
      <w:r w:rsidR="004A255C" w:rsidRPr="00E63CBB">
        <w:t xml:space="preserve">tandard </w:t>
      </w:r>
      <w:r w:rsidR="004A255C">
        <w:t>D</w:t>
      </w:r>
      <w:r w:rsidR="004A255C" w:rsidRPr="00E63CBB">
        <w:t>eviations</w:t>
      </w:r>
      <w:r w:rsidR="00641CB4" w:rsidRPr="00E63CBB">
        <w:t>?</w:t>
      </w:r>
      <w:r w:rsidR="00FD7E77" w:rsidRPr="00E63CBB">
        <w:t xml:space="preserve"> [</w:t>
      </w:r>
      <w:r w:rsidR="00A11EB3" w:rsidRPr="00E63CBB">
        <w:t>0, 1, or 2</w:t>
      </w:r>
      <w:r w:rsidR="00FD7E77" w:rsidRPr="00E63CBB">
        <w:t>]</w:t>
      </w:r>
    </w:p>
    <w:p w:rsidR="0062295F" w:rsidRPr="00E63CBB" w:rsidRDefault="00CD3CAB">
      <w:pPr>
        <w:pStyle w:val="NRELText"/>
      </w:pPr>
      <w:r w:rsidRPr="00E63CBB">
        <w:t xml:space="preserve">The </w:t>
      </w:r>
      <w:r w:rsidR="007A30D2" w:rsidRPr="00E63CBB">
        <w:rPr>
          <w:i/>
        </w:rPr>
        <w:t xml:space="preserve">ScaleIEC </w:t>
      </w:r>
      <w:r w:rsidRPr="00E63CBB">
        <w:t xml:space="preserve">parameter is a </w:t>
      </w:r>
      <w:r w:rsidR="008743D0" w:rsidRPr="00E63CBB">
        <w:t>switch</w:t>
      </w:r>
      <w:r w:rsidR="00A11EB3" w:rsidRPr="00E63CBB">
        <w:rPr>
          <w:i/>
        </w:rPr>
        <w:t xml:space="preserve"> </w:t>
      </w:r>
      <w:r w:rsidRPr="00E63CBB">
        <w:t xml:space="preserve">to tell </w:t>
      </w:r>
      <w:r w:rsidR="00A11EB3" w:rsidRPr="00E63CBB">
        <w:t xml:space="preserve">how </w:t>
      </w:r>
      <w:r w:rsidRPr="00E63CBB">
        <w:t>to scale</w:t>
      </w:r>
      <w:r w:rsidR="00E20897" w:rsidRPr="00E63CBB">
        <w:t xml:space="preserve"> </w:t>
      </w:r>
      <w:r w:rsidR="007C7FAE" w:rsidRPr="00E63CBB">
        <w:t xml:space="preserve">the </w:t>
      </w:r>
      <w:r w:rsidR="002C58E5" w:rsidRPr="00E63CBB">
        <w:t xml:space="preserve">time-domain </w:t>
      </w:r>
      <w:r w:rsidR="00E630AF" w:rsidRPr="00E63CBB">
        <w:t xml:space="preserve">velocity </w:t>
      </w:r>
      <w:r w:rsidR="00E20897" w:rsidRPr="00E63CBB">
        <w:t xml:space="preserve">output of </w:t>
      </w:r>
      <w:r w:rsidRPr="00E63CBB">
        <w:t xml:space="preserve">the IEC </w:t>
      </w:r>
      <w:r w:rsidR="0032752F" w:rsidRPr="00E63CBB">
        <w:t xml:space="preserve">spectral </w:t>
      </w:r>
      <w:r w:rsidRPr="00E63CBB">
        <w:t>model</w:t>
      </w:r>
      <w:r w:rsidR="0062295F" w:rsidRPr="00E63CBB">
        <w:t xml:space="preserve">s and </w:t>
      </w:r>
      <w:r w:rsidR="00E20897" w:rsidRPr="00E63CBB">
        <w:t>is applicable to only the IECKAI and IECVKM spectral models.</w:t>
      </w:r>
      <w:r w:rsidR="008533BD">
        <w:t xml:space="preserve"> </w:t>
      </w:r>
      <w:r w:rsidR="00DC62DB" w:rsidRPr="00E63CBB">
        <w:t>For numerical reasons,</w:t>
      </w:r>
      <w:r w:rsidR="0032752F" w:rsidRPr="00E63CBB">
        <w:t xml:space="preserve"> the turbulence intensity </w:t>
      </w:r>
      <w:r w:rsidR="0062295F" w:rsidRPr="00E63CBB">
        <w:t xml:space="preserve">(TI) </w:t>
      </w:r>
      <w:r w:rsidR="0032752F" w:rsidRPr="00E63CBB">
        <w:t>of the IEC spectral models</w:t>
      </w:r>
      <w:r w:rsidR="0062295F" w:rsidRPr="00E63CBB">
        <w:t>—</w:t>
      </w:r>
      <w:r w:rsidR="00554932" w:rsidRPr="00E63CBB">
        <w:t>without</w:t>
      </w:r>
      <w:r w:rsidR="0062295F" w:rsidRPr="00E63CBB">
        <w:t xml:space="preserve"> this </w:t>
      </w:r>
      <w:r w:rsidR="00554932" w:rsidRPr="00E63CBB">
        <w:t>scaling</w:t>
      </w:r>
      <w:r w:rsidR="0062295F" w:rsidRPr="00E63CBB">
        <w:t>—</w:t>
      </w:r>
      <w:r w:rsidR="0032752F" w:rsidRPr="00E63CBB">
        <w:t xml:space="preserve">usually </w:t>
      </w:r>
      <w:r w:rsidR="00F8116B">
        <w:t xml:space="preserve">is </w:t>
      </w:r>
      <w:r w:rsidR="0032752F" w:rsidRPr="00E63CBB">
        <w:t>slightly less than the specified value.</w:t>
      </w:r>
      <w:r w:rsidR="008533BD">
        <w:t xml:space="preserve"> </w:t>
      </w:r>
      <w:r w:rsidR="0032752F" w:rsidRPr="00E63CBB">
        <w:t>Increasing the time series length and</w:t>
      </w:r>
      <w:r w:rsidR="00C11AC3" w:rsidRPr="00E63CBB">
        <w:t>/or</w:t>
      </w:r>
      <w:r w:rsidR="0032752F" w:rsidRPr="00E63CBB">
        <w:t xml:space="preserve"> decreasing the size of the time step results in values closer to the specified </w:t>
      </w:r>
      <w:r w:rsidR="0062295F" w:rsidRPr="00E63CBB">
        <w:t>TI</w:t>
      </w:r>
      <w:r w:rsidR="0032752F" w:rsidRPr="00E63CBB">
        <w:t>.</w:t>
      </w:r>
      <w:r w:rsidR="008533BD">
        <w:t xml:space="preserve"> </w:t>
      </w:r>
      <w:r w:rsidR="0032752F" w:rsidRPr="00E63CBB">
        <w:t>Different random seeds produce a Gaussian distribution of TI in the longitudinal wind component, due to the spatial coherence.</w:t>
      </w:r>
      <w:r w:rsidR="008533BD">
        <w:t xml:space="preserve"> </w:t>
      </w:r>
      <w:r w:rsidR="002C58E5" w:rsidRPr="00E63CBB">
        <w:t>To get the exact specified value of TI, the time series are multiplied by a scaling factor determined by the ratio of the target to the actual calculated standard deviation.</w:t>
      </w:r>
    </w:p>
    <w:p w:rsidR="00510E55" w:rsidRPr="0062295F" w:rsidRDefault="002C58E5">
      <w:pPr>
        <w:pStyle w:val="NRELText"/>
      </w:pPr>
      <w:r w:rsidRPr="00E63CBB">
        <w:t xml:space="preserve">When </w:t>
      </w:r>
      <w:r w:rsidRPr="00E63CBB">
        <w:rPr>
          <w:i/>
        </w:rPr>
        <w:t xml:space="preserve">ScaleIEC </w:t>
      </w:r>
      <w:r w:rsidRPr="00E63CBB">
        <w:t>is set to “0</w:t>
      </w:r>
      <w:r w:rsidR="004A59B0">
        <w:t>,</w:t>
      </w:r>
      <w:r w:rsidRPr="00E63CBB">
        <w:t>” no scaling takes place in the time domain.</w:t>
      </w:r>
      <w:r w:rsidR="008533BD">
        <w:t xml:space="preserve"> </w:t>
      </w:r>
      <w:r w:rsidR="006A2CBA" w:rsidRPr="00E63CBB">
        <w:t>The result is the variation in TI discussed above.</w:t>
      </w:r>
      <w:r w:rsidR="008533BD">
        <w:t xml:space="preserve"> </w:t>
      </w:r>
      <w:r w:rsidR="00C11AC3" w:rsidRPr="00E63CBB">
        <w:t xml:space="preserve">When the </w:t>
      </w:r>
      <w:r w:rsidR="007A30D2" w:rsidRPr="00E63CBB">
        <w:rPr>
          <w:i/>
        </w:rPr>
        <w:t xml:space="preserve">ScaleIEC </w:t>
      </w:r>
      <w:r w:rsidR="008743D0" w:rsidRPr="00E63CBB">
        <w:t>switch</w:t>
      </w:r>
      <w:r w:rsidR="00C11AC3" w:rsidRPr="00E63CBB">
        <w:t xml:space="preserve"> </w:t>
      </w:r>
      <w:r w:rsidR="00F8116B">
        <w:t>has a</w:t>
      </w:r>
      <w:r w:rsidR="0062295F" w:rsidRPr="00E63CBB">
        <w:t xml:space="preserve"> value </w:t>
      </w:r>
      <w:r w:rsidR="00F8116B">
        <w:t xml:space="preserve">of </w:t>
      </w:r>
      <w:r w:rsidR="0062295F" w:rsidRPr="00E63CBB">
        <w:t>“1</w:t>
      </w:r>
      <w:r w:rsidR="004A59B0">
        <w:t>,</w:t>
      </w:r>
      <w:r w:rsidR="0062295F" w:rsidRPr="00E63CBB">
        <w:t xml:space="preserve">” </w:t>
      </w:r>
      <w:r w:rsidR="00A24080" w:rsidRPr="00E63CBB">
        <w:t>the time series at each simulated point use the same scaling factor</w:t>
      </w:r>
      <w:r w:rsidR="00E630AF" w:rsidRPr="00E63CBB">
        <w:t xml:space="preserve"> with a different factor for each wind component.</w:t>
      </w:r>
      <w:r w:rsidR="008533BD">
        <w:t xml:space="preserve"> </w:t>
      </w:r>
      <w:r w:rsidR="00E630AF" w:rsidRPr="00E63CBB">
        <w:t>Those three</w:t>
      </w:r>
      <w:r w:rsidR="00A24080" w:rsidRPr="00E63CBB">
        <w:t xml:space="preserve"> scaling factor</w:t>
      </w:r>
      <w:r w:rsidR="00E630AF" w:rsidRPr="00E63CBB">
        <w:t>s</w:t>
      </w:r>
      <w:r w:rsidR="00A24080" w:rsidRPr="00E63CBB">
        <w:t xml:space="preserve"> </w:t>
      </w:r>
      <w:r w:rsidR="00F8116B" w:rsidRPr="00E63CBB">
        <w:t>(</w:t>
      </w:r>
      <w:r w:rsidR="004A59B0">
        <w:t xml:space="preserve">one each for </w:t>
      </w:r>
      <w:r w:rsidR="00F8116B" w:rsidRPr="00E63CBB">
        <w:rPr>
          <w:i/>
        </w:rPr>
        <w:t>u</w:t>
      </w:r>
      <w:r w:rsidR="00F8116B" w:rsidRPr="00E63CBB">
        <w:t xml:space="preserve">, </w:t>
      </w:r>
      <w:r w:rsidR="00F8116B" w:rsidRPr="00E63CBB">
        <w:rPr>
          <w:i/>
        </w:rPr>
        <w:t>v</w:t>
      </w:r>
      <w:r w:rsidR="00F8116B" w:rsidRPr="00E63CBB">
        <w:t xml:space="preserve">, and </w:t>
      </w:r>
      <w:r w:rsidR="00F8116B" w:rsidRPr="00E63CBB">
        <w:rPr>
          <w:i/>
        </w:rPr>
        <w:t>w</w:t>
      </w:r>
      <w:r w:rsidR="00F8116B" w:rsidRPr="00E63CBB">
        <w:t xml:space="preserve">) </w:t>
      </w:r>
      <w:r w:rsidR="00E630AF" w:rsidRPr="00E63CBB">
        <w:t>are</w:t>
      </w:r>
      <w:r w:rsidR="00A24080" w:rsidRPr="00E63CBB">
        <w:t xml:space="preserve"> determined so that the </w:t>
      </w:r>
      <w:r w:rsidR="006A2CBA" w:rsidRPr="00E63CBB">
        <w:t xml:space="preserve">standard deviations in wind speed (and thus </w:t>
      </w:r>
      <w:r w:rsidR="00C11AC3" w:rsidRPr="00E63CBB">
        <w:t>TI</w:t>
      </w:r>
      <w:r w:rsidR="006A2CBA" w:rsidRPr="00E63CBB">
        <w:t>)</w:t>
      </w:r>
      <w:r w:rsidR="00C11AC3" w:rsidRPr="00E63CBB">
        <w:t xml:space="preserve"> </w:t>
      </w:r>
      <w:r w:rsidR="007C7FAE" w:rsidRPr="00E63CBB">
        <w:t xml:space="preserve">at the hub point </w:t>
      </w:r>
      <w:r w:rsidR="00AD6E95">
        <w:t>are</w:t>
      </w:r>
      <w:r w:rsidR="00C11AC3" w:rsidRPr="00E63CBB">
        <w:t xml:space="preserve"> the exact value specified</w:t>
      </w:r>
      <w:r w:rsidR="008C33B6" w:rsidRPr="00E63CBB">
        <w:t xml:space="preserve"> for </w:t>
      </w:r>
      <w:r w:rsidR="00A24080" w:rsidRPr="00E63CBB">
        <w:t xml:space="preserve">the </w:t>
      </w:r>
      <w:r w:rsidR="007354DD" w:rsidRPr="00E63CBB">
        <w:rPr>
          <w:i/>
        </w:rPr>
        <w:t>AnalysisTime-</w:t>
      </w:r>
      <w:r w:rsidR="007354DD" w:rsidRPr="00E63CBB">
        <w:t xml:space="preserve">length </w:t>
      </w:r>
      <w:r w:rsidR="008C33B6" w:rsidRPr="00E63CBB">
        <w:t xml:space="preserve">time series </w:t>
      </w:r>
      <w:r w:rsidR="00F8116B">
        <w:t xml:space="preserve">that is </w:t>
      </w:r>
      <w:r w:rsidR="008C33B6" w:rsidRPr="00E63CBB">
        <w:t>generated</w:t>
      </w:r>
      <w:r w:rsidR="007354DD" w:rsidRPr="00E63CBB">
        <w:t>.</w:t>
      </w:r>
      <w:r w:rsidR="008533BD">
        <w:t xml:space="preserve"> </w:t>
      </w:r>
      <w:r w:rsidR="006411E7" w:rsidRPr="00E63CBB">
        <w:t>The TI at the other simulated points will vary.</w:t>
      </w:r>
      <w:r w:rsidR="008533BD">
        <w:t xml:space="preserve"> </w:t>
      </w:r>
      <w:r w:rsidR="0062295F" w:rsidRPr="00E63CBB">
        <w:t xml:space="preserve">When </w:t>
      </w:r>
      <w:r w:rsidR="0062295F" w:rsidRPr="00E63CBB">
        <w:rPr>
          <w:i/>
        </w:rPr>
        <w:t xml:space="preserve">ScaleIEC </w:t>
      </w:r>
      <w:r w:rsidR="0062295F" w:rsidRPr="00E63CBB">
        <w:t>is “2</w:t>
      </w:r>
      <w:r w:rsidR="00F8116B">
        <w:t>,</w:t>
      </w:r>
      <w:r w:rsidR="0062295F" w:rsidRPr="00E63CBB">
        <w:t xml:space="preserve">” the time series at each simulated point in space </w:t>
      </w:r>
      <w:r w:rsidR="00F8116B">
        <w:t>is</w:t>
      </w:r>
      <w:r w:rsidR="0062295F" w:rsidRPr="00E63CBB">
        <w:t xml:space="preserve"> scaled independently </w:t>
      </w:r>
      <w:r w:rsidR="00A24080" w:rsidRPr="00E63CBB">
        <w:t>(</w:t>
      </w:r>
      <w:r w:rsidR="004179FA" w:rsidRPr="004179FA">
        <w:t>i.e.</w:t>
      </w:r>
      <w:r w:rsidR="00F8116B">
        <w:t>,</w:t>
      </w:r>
      <w:r w:rsidR="00A24080" w:rsidRPr="00E63CBB">
        <w:t xml:space="preserve"> </w:t>
      </w:r>
      <w:r w:rsidR="00E630AF" w:rsidRPr="00E63CBB">
        <w:t>each point and each component has its</w:t>
      </w:r>
      <w:r w:rsidR="00A24080" w:rsidRPr="00E63CBB">
        <w:t xml:space="preserve"> own scaling factor) </w:t>
      </w:r>
      <w:r w:rsidR="0062295F" w:rsidRPr="00E63CBB">
        <w:t xml:space="preserve">so that the TI is the exact specified value at </w:t>
      </w:r>
      <w:r w:rsidR="00A908AE" w:rsidRPr="00E63CBB">
        <w:rPr>
          <w:i/>
        </w:rPr>
        <w:t>each</w:t>
      </w:r>
      <w:r w:rsidR="0062295F" w:rsidRPr="00E63CBB">
        <w:t xml:space="preserve"> point.</w:t>
      </w:r>
      <w:r w:rsidR="008533BD">
        <w:t xml:space="preserve"> </w:t>
      </w:r>
      <w:r w:rsidR="0062295F" w:rsidRPr="00E63CBB">
        <w:t>This scaling method alter</w:t>
      </w:r>
      <w:r w:rsidR="00AD6E95">
        <w:t>s</w:t>
      </w:r>
      <w:r w:rsidR="0062295F" w:rsidRPr="00E63CBB">
        <w:t xml:space="preserve"> the coherence between points.</w:t>
      </w:r>
      <w:r w:rsidR="008533BD">
        <w:t xml:space="preserve"> </w:t>
      </w:r>
      <w:r w:rsidR="00EF16FA">
        <w:fldChar w:fldCharType="begin"/>
      </w:r>
      <w:r w:rsidR="00EF16FA">
        <w:instrText xml:space="preserve"> REF Table_ScaleIEC \h  \* MERGEFORMAT </w:instrText>
      </w:r>
      <w:r w:rsidR="00EF16FA">
        <w:fldChar w:fldCharType="separate"/>
      </w:r>
      <w:r w:rsidR="00263541">
        <w:t>Table 3</w:t>
      </w:r>
      <w:r w:rsidR="00EF16FA">
        <w:fldChar w:fldCharType="end"/>
      </w:r>
      <w:r w:rsidR="00363577" w:rsidRPr="00E63CBB">
        <w:t xml:space="preserve"> summarizes the valid input values.</w:t>
      </w:r>
    </w:p>
    <w:p w:rsidR="00282F7C" w:rsidRDefault="00282F7C">
      <w:pPr>
        <w:pStyle w:val="Head2"/>
        <w:outlineLvl w:val="0"/>
      </w:pPr>
      <w:bookmarkStart w:id="69" w:name="_Toc108431533"/>
      <w:bookmarkStart w:id="70" w:name="_Toc111947839"/>
      <w:bookmarkStart w:id="71" w:name="Heading_TurbineSpecs"/>
      <w:bookmarkStart w:id="72" w:name="_Toc336257136"/>
      <w:r>
        <w:t>Turbine/Model Specifications</w:t>
      </w:r>
      <w:bookmarkEnd w:id="69"/>
      <w:bookmarkEnd w:id="70"/>
      <w:bookmarkEnd w:id="71"/>
      <w:bookmarkEnd w:id="72"/>
    </w:p>
    <w:p w:rsidR="00510E55" w:rsidRDefault="005E429C">
      <w:pPr>
        <w:pStyle w:val="NRELText"/>
      </w:pPr>
      <w:r>
        <w:t xml:space="preserve">The </w:t>
      </w:r>
      <w:r w:rsidR="00013EBF">
        <w:fldChar w:fldCharType="begin"/>
      </w:r>
      <w:r w:rsidR="004A59B0">
        <w:instrText xml:space="preserve"> REF Heading_TurbineSpecs \h </w:instrText>
      </w:r>
      <w:r w:rsidR="00013EBF">
        <w:fldChar w:fldCharType="separate"/>
      </w:r>
      <w:r w:rsidR="00263541">
        <w:t>Turbine/Model Specifications</w:t>
      </w:r>
      <w:r w:rsidR="00013EBF">
        <w:fldChar w:fldCharType="end"/>
      </w:r>
      <w:r>
        <w:t xml:space="preserve"> section of the TurbSim input file determines the size and shape of the grid where time series </w:t>
      </w:r>
      <w:r w:rsidR="00DA6FE2">
        <w:t>is</w:t>
      </w:r>
      <w:r>
        <w:t xml:space="preserve"> generated.</w:t>
      </w:r>
      <w:r w:rsidR="008533BD">
        <w:t xml:space="preserve"> </w:t>
      </w:r>
      <w:r>
        <w:t xml:space="preserve">It also determines the time/frequency content of the resulting time series and sets the </w:t>
      </w:r>
      <w:r w:rsidR="00971FBA">
        <w:t xml:space="preserve">mean </w:t>
      </w:r>
      <w:r>
        <w:t>flow angles.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a flow chart showing the </w:t>
      </w:r>
      <w:r w:rsidR="00DA6FE2">
        <w:t xml:space="preserve">function of the </w:t>
      </w:r>
      <w:r w:rsidR="00A93A1D">
        <w:t>input parameters from this section.</w:t>
      </w:r>
    </w:p>
    <w:p w:rsidR="00DC5F7C" w:rsidRDefault="00B400F1">
      <w:pPr>
        <w:pStyle w:val="Head3"/>
      </w:pPr>
      <w:r w:rsidRPr="00772BC7">
        <w:lastRenderedPageBreak/>
        <w:t>Num</w:t>
      </w:r>
      <w:r w:rsidR="00D51D65" w:rsidRPr="00772BC7">
        <w:t>Grid_Z</w:t>
      </w:r>
      <w:r w:rsidR="00FD7E77" w:rsidRPr="00772BC7">
        <w:t xml:space="preserve">: Number of </w:t>
      </w:r>
      <w:r w:rsidR="004A255C">
        <w:t>V</w:t>
      </w:r>
      <w:r w:rsidR="004A255C" w:rsidRPr="00772BC7">
        <w:t xml:space="preserve">ertical </w:t>
      </w:r>
      <w:r w:rsidR="004A255C">
        <w:t>G</w:t>
      </w:r>
      <w:r w:rsidR="004A255C" w:rsidRPr="00772BC7">
        <w:t xml:space="preserve">rid </w:t>
      </w:r>
      <w:r w:rsidR="004A255C">
        <w:t>P</w:t>
      </w:r>
      <w:r w:rsidR="004A255C" w:rsidRPr="00772BC7">
        <w:t xml:space="preserve">oints </w:t>
      </w:r>
      <w:r w:rsidR="00FD7E77" w:rsidRPr="00772BC7">
        <w:t>[-]</w:t>
      </w:r>
    </w:p>
    <w:p w:rsidR="00510E55" w:rsidRPr="00602776" w:rsidRDefault="005E429C">
      <w:pPr>
        <w:pStyle w:val="NRELText"/>
      </w:pPr>
      <w:r>
        <w:t>Th</w:t>
      </w:r>
      <w:r w:rsidR="00FD7E77">
        <w:t xml:space="preserve">is input </w:t>
      </w:r>
      <w:r>
        <w:t xml:space="preserve">parameter </w:t>
      </w:r>
      <w:r w:rsidR="00FD7E77">
        <w:t xml:space="preserve">is </w:t>
      </w:r>
      <w:r>
        <w:t>the number of grid points to generate in the vertical direction.</w:t>
      </w:r>
      <w:r w:rsidR="008533BD">
        <w:t xml:space="preserve"> </w:t>
      </w:r>
      <w:r w:rsidR="00FD7E77">
        <w:t>It must be an integer greater than 1.</w:t>
      </w:r>
      <w:r w:rsidR="008533BD">
        <w:t xml:space="preserve"> </w:t>
      </w:r>
      <w:r>
        <w:t xml:space="preserve">Unlike SNwind, which accepted only even numbers, TurbSim allows </w:t>
      </w:r>
      <w:r w:rsidRPr="00E63CBB">
        <w:t>both even and odd grid-point sizes.</w:t>
      </w:r>
      <w:r w:rsidR="008533BD">
        <w:t xml:space="preserve"> </w:t>
      </w:r>
      <w:r w:rsidR="00FC01F7" w:rsidRPr="00E63CBB">
        <w:t>TurbSim always generate</w:t>
      </w:r>
      <w:r w:rsidR="00AD6E95">
        <w:t>s</w:t>
      </w:r>
      <w:r w:rsidR="00FC01F7" w:rsidRPr="00E63CBB">
        <w:t xml:space="preserve"> a point at the hub, regardless of where the other grid points are located.</w:t>
      </w:r>
      <w:r w:rsidR="008533BD">
        <w:t xml:space="preserve"> </w:t>
      </w:r>
      <w:r w:rsidR="00602776" w:rsidRPr="00E63CBB">
        <w:t xml:space="preserve">(Note that this “extra” hub point is not contained the in binary FF files generated when </w:t>
      </w:r>
      <w:r w:rsidR="00602776" w:rsidRPr="00E63CBB">
        <w:rPr>
          <w:i/>
        </w:rPr>
        <w:t xml:space="preserve">WrBLFF </w:t>
      </w:r>
      <w:r w:rsidR="00602776" w:rsidRPr="00E63CBB">
        <w:t xml:space="preserve">or </w:t>
      </w:r>
      <w:r w:rsidR="00602776" w:rsidRPr="00E63CBB">
        <w:rPr>
          <w:i/>
        </w:rPr>
        <w:t>WrADFF</w:t>
      </w:r>
      <w:r w:rsidR="00602776" w:rsidRPr="00E63CBB">
        <w:t xml:space="preserve"> are set.)</w:t>
      </w:r>
    </w:p>
    <w:p w:rsidR="00510E55" w:rsidRDefault="00B400F1">
      <w:pPr>
        <w:pStyle w:val="Head3"/>
      </w:pPr>
      <w:r>
        <w:t>NumGrid_Y</w:t>
      </w:r>
      <w:r w:rsidR="00FD7E77">
        <w:t xml:space="preserve">: Number of </w:t>
      </w:r>
      <w:r w:rsidR="004A255C">
        <w:t xml:space="preserve">Horizontal Grid Points </w:t>
      </w:r>
      <w:r w:rsidR="00FD7E77">
        <w:t>[-]</w:t>
      </w:r>
    </w:p>
    <w:p w:rsidR="00510E55" w:rsidRDefault="0077108B">
      <w:pPr>
        <w:pStyle w:val="NRELText"/>
      </w:pPr>
      <w:r>
        <w:rPr>
          <w:noProof/>
          <w:highlight w:val="yellow"/>
        </w:rPr>
        <w:pict>
          <v:shape id="_x0000_s3537" type="#_x0000_t202" style="position:absolute;margin-left:0;margin-top:0;width:468pt;height:148.85pt;z-index:251664384;mso-wrap-distance-left:14.4pt;mso-position-horizontal:center;mso-position-horizontal-relative:margin;mso-position-vertical:top;mso-position-vertical-relative:margin;v-text-anchor:bottom" filled="f" stroked="f">
            <v:textbox style="mso-next-textbox:#_x0000_s3537" inset=",7.2pt,,0">
              <w:txbxContent>
                <w:p w:rsidR="00263541" w:rsidRDefault="00263541" w:rsidP="00A11EB3">
                  <w:pPr>
                    <w:pStyle w:val="NRELTableCaption"/>
                    <w:spacing w:before="0"/>
                  </w:pPr>
                  <w:bookmarkStart w:id="73" w:name="Table_ScaleIEC"/>
                  <w:bookmarkStart w:id="74" w:name="_Toc238955052"/>
                  <w:bookmarkStart w:id="75" w:name="_Toc336257233"/>
                  <w:r>
                    <w:t xml:space="preserve">Table </w:t>
                  </w:r>
                  <w:fldSimple w:instr=" SEQ Table \* ARABIC ">
                    <w:r>
                      <w:rPr>
                        <w:noProof/>
                      </w:rPr>
                      <w:t>3</w:t>
                    </w:r>
                  </w:fldSimple>
                  <w:bookmarkEnd w:id="73"/>
                  <w:r>
                    <w:t xml:space="preserve">. Valid </w:t>
                  </w:r>
                  <w:r w:rsidRPr="008743D0">
                    <w:rPr>
                      <w:i/>
                    </w:rPr>
                    <w:t>ScaleIEC</w:t>
                  </w:r>
                  <w:r>
                    <w:t xml:space="preserve"> </w:t>
                  </w:r>
                  <w:bookmarkEnd w:id="74"/>
                  <w:r>
                    <w:t>Values</w:t>
                  </w:r>
                  <w:bookmarkEnd w:id="75"/>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263541" w:rsidTr="00A11EB3">
                    <w:trPr>
                      <w:jc w:val="center"/>
                    </w:trPr>
                    <w:tc>
                      <w:tcPr>
                        <w:tcW w:w="758"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4242"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A11EB3">
                    <w:trPr>
                      <w:jc w:val="center"/>
                    </w:trPr>
                    <w:tc>
                      <w:tcPr>
                        <w:tcW w:w="758" w:type="pct"/>
                        <w:vAlign w:val="center"/>
                      </w:tcPr>
                      <w:p w:rsidR="00263541" w:rsidRDefault="00263541">
                        <w:pPr>
                          <w:pStyle w:val="NRELTableText"/>
                        </w:pPr>
                        <w:r>
                          <w:t>0</w:t>
                        </w:r>
                      </w:p>
                    </w:tc>
                    <w:tc>
                      <w:tcPr>
                        <w:tcW w:w="4242" w:type="pct"/>
                        <w:vAlign w:val="center"/>
                      </w:tcPr>
                      <w:p w:rsidR="00263541" w:rsidRDefault="00263541" w:rsidP="004A59B0">
                        <w:pPr>
                          <w:pStyle w:val="NRELTableText"/>
                        </w:pPr>
                        <w:r>
                          <w:t>No scaling: time series will remain as generated.</w:t>
                        </w:r>
                      </w:p>
                    </w:tc>
                  </w:tr>
                  <w:tr w:rsidR="00263541" w:rsidTr="00A11EB3">
                    <w:trPr>
                      <w:jc w:val="center"/>
                    </w:trPr>
                    <w:tc>
                      <w:tcPr>
                        <w:tcW w:w="758" w:type="pct"/>
                        <w:vAlign w:val="center"/>
                      </w:tcPr>
                      <w:p w:rsidR="00263541" w:rsidRDefault="00263541">
                        <w:pPr>
                          <w:pStyle w:val="NRELTableText"/>
                        </w:pPr>
                        <w:r>
                          <w:t>1</w:t>
                        </w:r>
                      </w:p>
                    </w:tc>
                    <w:tc>
                      <w:tcPr>
                        <w:tcW w:w="4242" w:type="pct"/>
                        <w:vAlign w:val="center"/>
                      </w:tcPr>
                      <w:p w:rsidR="00263541" w:rsidRDefault="00263541" w:rsidP="004A59B0">
                        <w:pPr>
                          <w:pStyle w:val="NRELTableText"/>
                        </w:pPr>
                        <w:r>
                          <w:t>Scaling by HH value: all time series will be modified, using the same scaling factor for each point (each component has separate scale).  The hub point will have the exact specified TI; other points will not.</w:t>
                        </w:r>
                      </w:p>
                    </w:tc>
                  </w:tr>
                  <w:tr w:rsidR="00263541" w:rsidTr="00A11EB3">
                    <w:trPr>
                      <w:jc w:val="center"/>
                    </w:trPr>
                    <w:tc>
                      <w:tcPr>
                        <w:tcW w:w="758" w:type="pct"/>
                        <w:tcBorders>
                          <w:bottom w:val="single" w:sz="6" w:space="0" w:color="auto"/>
                        </w:tcBorders>
                        <w:vAlign w:val="center"/>
                      </w:tcPr>
                      <w:p w:rsidR="00263541" w:rsidRDefault="00263541">
                        <w:pPr>
                          <w:pStyle w:val="NRELTableText"/>
                        </w:pPr>
                        <w:r>
                          <w:t>2</w:t>
                        </w:r>
                      </w:p>
                    </w:tc>
                    <w:tc>
                      <w:tcPr>
                        <w:tcW w:w="4242" w:type="pct"/>
                        <w:tcBorders>
                          <w:bottom w:val="single" w:sz="6" w:space="0" w:color="auto"/>
                        </w:tcBorders>
                        <w:vAlign w:val="center"/>
                      </w:tcPr>
                      <w:p w:rsidR="00263541" w:rsidRDefault="00263541" w:rsidP="004A59B0">
                        <w:pPr>
                          <w:pStyle w:val="NRELTableText"/>
                        </w:pPr>
                        <w:r>
                          <w:t>Independent scaling: all time series will be modified independently; scaling factors vary by point and component.  Each point will have the exact specified TI.</w:t>
                        </w:r>
                      </w:p>
                    </w:tc>
                  </w:tr>
                </w:tbl>
                <w:p w:rsidR="00263541" w:rsidRDefault="00263541"/>
              </w:txbxContent>
            </v:textbox>
            <w10:wrap type="square" anchorx="margin" anchory="margin"/>
          </v:shape>
        </w:pict>
      </w:r>
      <w:r w:rsidR="005E429C">
        <w:t>This parameter indicates the number of grid points in the horizontal direction</w:t>
      </w:r>
      <w:r w:rsidR="00DA6FE2">
        <w:t>, and i</w:t>
      </w:r>
      <w:r w:rsidR="005E429C">
        <w:t>t must be an integer greater than 1.</w:t>
      </w:r>
      <w:r w:rsidR="008533BD">
        <w:t xml:space="preserve"> </w:t>
      </w:r>
      <w:r w:rsidR="00FD7E77">
        <w:t xml:space="preserve">If </w:t>
      </w:r>
      <w:r w:rsidR="00FD7E77">
        <w:rPr>
          <w:i/>
        </w:rPr>
        <w:t>NumGrid_Y</w:t>
      </w:r>
      <w:r w:rsidR="00FD7E77">
        <w:t xml:space="preserve"> is an odd number, points fall along the </w:t>
      </w:r>
      <w:r w:rsidR="004A3C63">
        <w:t xml:space="preserve">undeflected </w:t>
      </w:r>
      <w:r w:rsidR="00FD7E77">
        <w:t>tower centerline.</w:t>
      </w:r>
    </w:p>
    <w:p w:rsidR="00510E55" w:rsidRDefault="00D51D65">
      <w:pPr>
        <w:pStyle w:val="Head3"/>
      </w:pPr>
      <w:r>
        <w:t>TimeStep</w:t>
      </w:r>
      <w:r w:rsidR="00FD7E77">
        <w:t xml:space="preserve">: Time </w:t>
      </w:r>
      <w:r w:rsidR="004A255C">
        <w:t xml:space="preserve">Step </w:t>
      </w:r>
      <w:r w:rsidR="00FD7E77">
        <w:t>[s]</w:t>
      </w:r>
    </w:p>
    <w:p w:rsidR="00517934" w:rsidRDefault="005E429C" w:rsidP="005E429C">
      <w:pPr>
        <w:pStyle w:val="NRELText"/>
      </w:pPr>
      <w:r>
        <w:t xml:space="preserve">The </w:t>
      </w:r>
      <w:r w:rsidR="00E752FD" w:rsidRPr="00E752FD">
        <w:rPr>
          <w:i/>
        </w:rPr>
        <w:t>TimeStep</w:t>
      </w:r>
      <w:r>
        <w:t xml:space="preserve"> parameter is the time step</w:t>
      </w:r>
      <w:r w:rsidR="00FD7E77">
        <w:t xml:space="preserve"> in seconds</w:t>
      </w:r>
      <w:r w:rsidR="00DA6FE2">
        <w:t xml:space="preserve"> (</w:t>
      </w:r>
      <w:r w:rsidR="00FD7E77">
        <w:t xml:space="preserve">i.e., </w:t>
      </w:r>
      <w:r w:rsidR="007354DD" w:rsidRPr="008B410D">
        <w:rPr>
          <w:position w:val="-6"/>
        </w:rPr>
        <w:object w:dxaOrig="300" w:dyaOrig="279">
          <v:shape id="_x0000_i1033" type="#_x0000_t75" style="width:16.1pt;height:15.6pt" o:ole="">
            <v:imagedata r:id="rId75" o:title=""/>
          </v:shape>
          <o:OLEObject Type="Embed" ProgID="Equation.DSMT4" ShapeID="_x0000_i1033" DrawAspect="Content" ObjectID="_1432636017" r:id="rId76"/>
        </w:object>
      </w:r>
      <w:r w:rsidR="004179FA" w:rsidRPr="004179FA">
        <w:t>)</w:t>
      </w:r>
      <w:r w:rsidR="008B410D">
        <w:t>.</w:t>
      </w:r>
      <w:r>
        <w:t xml:space="preserve"> </w:t>
      </w:r>
      <w:r w:rsidR="00F73EF8">
        <w:t xml:space="preserve">It is set to 0.05 seconds in the sample input files, and that value is recommended for most simulations. </w:t>
      </w:r>
      <w:r w:rsidR="00971FBA">
        <w:t>T</w:t>
      </w:r>
      <w:r>
        <w:t>he time step determines the maximum frequency</w:t>
      </w:r>
      <w:r w:rsidR="00517934">
        <w:t xml:space="preserve">, </w:t>
      </w:r>
      <w:r w:rsidR="004A3C63" w:rsidRPr="004A3C63">
        <w:rPr>
          <w:position w:val="-12"/>
        </w:rPr>
        <w:object w:dxaOrig="440" w:dyaOrig="360">
          <v:shape id="_x0000_i1034" type="#_x0000_t75" style="width:24.2pt;height:19.35pt" o:ole="">
            <v:imagedata r:id="rId77" o:title=""/>
          </v:shape>
          <o:OLEObject Type="Embed" ProgID="Equation.DSMT4" ShapeID="_x0000_i1034" DrawAspect="Content" ObjectID="_1432636018" r:id="rId78"/>
        </w:object>
      </w:r>
      <w:r w:rsidR="00517934">
        <w:t>,</w:t>
      </w:r>
      <w:r>
        <w:t xml:space="preserve"> used in the </w:t>
      </w:r>
      <w:ins w:id="76" w:author="Bonnie Jonkman" w:date="2013-06-13T13:37:00Z">
        <w:r w:rsidR="0014730E">
          <w:t xml:space="preserve">computation of the </w:t>
        </w:r>
      </w:ins>
      <w:bookmarkStart w:id="77" w:name="_GoBack"/>
      <w:bookmarkEnd w:id="77"/>
      <w:r>
        <w:t>inverse FFT</w:t>
      </w:r>
      <w:r w:rsidR="00881410">
        <w:t>:</w:t>
      </w:r>
      <w:r w:rsidR="008B410D">
        <w:t xml:space="preserve"> </w:t>
      </w:r>
    </w:p>
    <w:p w:rsidR="005E429C" w:rsidRDefault="00517934" w:rsidP="00517934">
      <w:pPr>
        <w:pStyle w:val="MTDisplayEquation"/>
      </w:pPr>
      <w:r>
        <w:tab/>
      </w:r>
      <w:r w:rsidR="00971FBA" w:rsidRPr="00971FBA">
        <w:rPr>
          <w:position w:val="-18"/>
        </w:rPr>
        <w:object w:dxaOrig="1100" w:dyaOrig="480">
          <v:shape id="_x0000_i1035" type="#_x0000_t75" style="width:55.9pt;height:24.2pt" o:ole="">
            <v:imagedata r:id="rId79" o:title=""/>
          </v:shape>
          <o:OLEObject Type="Embed" ProgID="Equation.DSMT4" ShapeID="_x0000_i1035" DrawAspect="Content" ObjectID="_1432636019" r:id="rId80"/>
        </w:object>
      </w:r>
      <w:r w:rsidR="008B410D">
        <w:t>.</w:t>
      </w:r>
      <w:r w:rsidR="004765B7">
        <w:tab/>
      </w:r>
      <w:r w:rsidR="00013EBF">
        <w:fldChar w:fldCharType="begin"/>
      </w:r>
      <w:r w:rsidR="004765B7">
        <w:instrText xml:space="preserve"> SEQ Eqn  \n \# "(0)" \* MERGEFORMAT  \* MERGEFORMAT </w:instrText>
      </w:r>
      <w:r w:rsidR="00013EBF">
        <w:fldChar w:fldCharType="separate"/>
      </w:r>
      <w:r w:rsidR="00263541">
        <w:rPr>
          <w:noProof/>
        </w:rPr>
        <w:t>(1)</w:t>
      </w:r>
      <w:r w:rsidR="00013EBF">
        <w:fldChar w:fldCharType="end"/>
      </w:r>
    </w:p>
    <w:p w:rsidR="00510E55" w:rsidRDefault="00B400F1">
      <w:pPr>
        <w:pStyle w:val="Head3"/>
      </w:pPr>
      <w:r>
        <w:t>AnalysisTime</w:t>
      </w:r>
      <w:r w:rsidR="0046674A">
        <w:t xml:space="preserve">: </w:t>
      </w:r>
      <w:r w:rsidR="008B410D">
        <w:t xml:space="preserve">Length of </w:t>
      </w:r>
      <w:r w:rsidR="004A255C">
        <w:t xml:space="preserve">Analysis </w:t>
      </w:r>
      <w:r w:rsidR="0046674A">
        <w:t>[s]</w:t>
      </w:r>
    </w:p>
    <w:p w:rsidR="00517934" w:rsidRPr="00517934" w:rsidRDefault="005E429C" w:rsidP="005E429C">
      <w:pPr>
        <w:pStyle w:val="NRELText"/>
      </w:pPr>
      <w:r>
        <w:t xml:space="preserve">The </w:t>
      </w:r>
      <w:r w:rsidR="00BD5B17">
        <w:rPr>
          <w:i/>
        </w:rPr>
        <w:t>AnalysisTime</w:t>
      </w:r>
      <w:r w:rsidR="00BD5B17">
        <w:t xml:space="preserve"> </w:t>
      </w:r>
      <w:r>
        <w:t xml:space="preserve">parameter is the length in seconds of the data to </w:t>
      </w:r>
      <w:r w:rsidR="00DA6FE2">
        <w:t xml:space="preserve">be </w:t>
      </w:r>
      <w:r>
        <w:t>analyze</w:t>
      </w:r>
      <w:r w:rsidR="00DA6FE2">
        <w:t>d (</w:t>
      </w:r>
      <w:r w:rsidR="00517934">
        <w:t>i.e.,</w:t>
      </w:r>
      <w:r w:rsidR="00DA3849">
        <w:t xml:space="preserve"> </w:t>
      </w:r>
      <w:r w:rsidR="00DA3849" w:rsidRPr="00DA3849">
        <w:rPr>
          <w:i/>
        </w:rPr>
        <w:t>t</w:t>
      </w:r>
      <w:r w:rsidR="00DA3849" w:rsidRPr="00DA3849">
        <w:rPr>
          <w:vertAlign w:val="subscript"/>
        </w:rPr>
        <w:t>max</w:t>
      </w:r>
      <w:r w:rsidR="00DA6FE2">
        <w:t>).</w:t>
      </w:r>
      <w:r w:rsidR="008533BD">
        <w:t xml:space="preserve"> </w:t>
      </w:r>
      <w:r>
        <w:t xml:space="preserve">This number dictates </w:t>
      </w:r>
      <w:r w:rsidR="00517934">
        <w:t>the</w:t>
      </w:r>
      <w:r>
        <w:t xml:space="preserve"> frequencies </w:t>
      </w:r>
      <w:r w:rsidR="00517934">
        <w:t>which</w:t>
      </w:r>
      <w:r w:rsidR="00517934">
        <w:rPr>
          <w:i/>
        </w:rPr>
        <w:t xml:space="preserve"> </w:t>
      </w:r>
      <w:r w:rsidR="00AD6E95">
        <w:t>are</w:t>
      </w:r>
      <w:r>
        <w:t xml:space="preserve"> used to generate the output time series.</w:t>
      </w:r>
      <w:r w:rsidR="008533BD">
        <w:t xml:space="preserve"> </w:t>
      </w:r>
      <w:r w:rsidR="00517934">
        <w:t xml:space="preserve">The following </w:t>
      </w:r>
      <w:r w:rsidR="00562A95">
        <w:t xml:space="preserve">equations </w:t>
      </w:r>
      <w:r w:rsidR="00517934">
        <w:t xml:space="preserve">relate </w:t>
      </w:r>
      <w:r w:rsidR="00517934">
        <w:rPr>
          <w:i/>
        </w:rPr>
        <w:t xml:space="preserve">AnalysisTime </w:t>
      </w:r>
      <w:r w:rsidR="00517934">
        <w:t xml:space="preserve">to the frequency, </w:t>
      </w:r>
      <w:r w:rsidR="00517934">
        <w:rPr>
          <w:i/>
        </w:rPr>
        <w:t>f</w:t>
      </w:r>
      <w:r w:rsidR="00517934">
        <w:t xml:space="preserve">, and the number of frequencies, </w:t>
      </w:r>
      <w:r w:rsidR="00517934">
        <w:rPr>
          <w:i/>
        </w:rPr>
        <w:t>NumFreq</w:t>
      </w:r>
      <w:r w:rsidR="00517934">
        <w:t>:</w:t>
      </w:r>
    </w:p>
    <w:p w:rsidR="00517934" w:rsidRDefault="00517934" w:rsidP="00517934">
      <w:pPr>
        <w:pStyle w:val="MTDisplayEquation"/>
      </w:pPr>
      <w:r>
        <w:tab/>
      </w:r>
      <w:r w:rsidR="00356F1F" w:rsidRPr="00356F1F">
        <w:rPr>
          <w:position w:val="-28"/>
        </w:rPr>
        <w:object w:dxaOrig="1780" w:dyaOrig="639">
          <v:shape id="_x0000_i1036" type="#_x0000_t75" style="width:88.1pt;height:32.8pt" o:ole="">
            <v:imagedata r:id="rId81" o:title=""/>
          </v:shape>
          <o:OLEObject Type="Embed" ProgID="Equation.DSMT4" ShapeID="_x0000_i1036" DrawAspect="Content" ObjectID="_1432636020" r:id="rId82"/>
        </w:object>
      </w:r>
      <w:r w:rsidR="004765B7">
        <w:tab/>
      </w:r>
      <w:r w:rsidR="00013EBF">
        <w:fldChar w:fldCharType="begin"/>
      </w:r>
      <w:r w:rsidR="004765B7">
        <w:instrText xml:space="preserve"> SEQ Eqn  \n \# "(0)" \* MERGEFORMAT  \* MERGEFORMAT </w:instrText>
      </w:r>
      <w:r w:rsidR="00013EBF">
        <w:fldChar w:fldCharType="separate"/>
      </w:r>
      <w:r w:rsidR="00263541">
        <w:rPr>
          <w:noProof/>
        </w:rPr>
        <w:t>(2)</w:t>
      </w:r>
      <w:r w:rsidR="00013EBF">
        <w:fldChar w:fldCharType="end"/>
      </w:r>
    </w:p>
    <w:p w:rsidR="00356F1F" w:rsidRDefault="00356F1F" w:rsidP="00356F1F">
      <w:pPr>
        <w:pStyle w:val="MTDisplayEquation"/>
      </w:pPr>
      <w:r>
        <w:tab/>
      </w:r>
      <w:r w:rsidR="00B23DA9" w:rsidRPr="00B23DA9">
        <w:rPr>
          <w:position w:val="-28"/>
        </w:rPr>
        <w:object w:dxaOrig="2400" w:dyaOrig="639">
          <v:shape id="_x0000_i1037" type="#_x0000_t75" style="width:119.8pt;height:32.8pt" o:ole="">
            <v:imagedata r:id="rId83" o:title=""/>
          </v:shape>
          <o:OLEObject Type="Embed" ProgID="Equation.DSMT4" ShapeID="_x0000_i1037" DrawAspect="Content" ObjectID="_1432636021" r:id="rId84"/>
        </w:object>
      </w:r>
      <w:r>
        <w:tab/>
      </w:r>
      <w:r w:rsidR="00013EBF">
        <w:fldChar w:fldCharType="begin"/>
      </w:r>
      <w:r w:rsidR="00DC083A">
        <w:instrText xml:space="preserve"> SEQ Eqn  \n \# "(0)" \* MERGEFORMAT  \* MERGEFORMAT </w:instrText>
      </w:r>
      <w:r w:rsidR="00013EBF">
        <w:fldChar w:fldCharType="separate"/>
      </w:r>
      <w:r w:rsidR="00263541">
        <w:rPr>
          <w:noProof/>
        </w:rPr>
        <w:t>(3)</w:t>
      </w:r>
      <w:r w:rsidR="00013EBF">
        <w:rPr>
          <w:noProof/>
        </w:rPr>
        <w:fldChar w:fldCharType="end"/>
      </w:r>
    </w:p>
    <w:p w:rsidR="005E429C" w:rsidRDefault="00F73EF8" w:rsidP="005E429C">
      <w:pPr>
        <w:pStyle w:val="NRELText"/>
      </w:pPr>
      <w:r>
        <w:t xml:space="preserve">It is recommended that </w:t>
      </w:r>
      <w:r>
        <w:rPr>
          <w:i/>
        </w:rPr>
        <w:t>AnalysisTime</w:t>
      </w:r>
      <w:r>
        <w:t xml:space="preserve"> be at least 600 seconds. </w:t>
      </w:r>
      <w:r w:rsidR="00BD5B17">
        <w:t>T</w:t>
      </w:r>
      <w:r w:rsidR="005E429C">
        <w:t xml:space="preserve">o speed up the inverse FFT computations, TurbSim </w:t>
      </w:r>
      <w:r w:rsidR="00A055F6">
        <w:t xml:space="preserve">might </w:t>
      </w:r>
      <w:r w:rsidR="005E429C">
        <w:t>add a few extra time steps to ensure that the number of analysis time steps is a product of small prime numbers.</w:t>
      </w:r>
      <w:r w:rsidR="008533BD">
        <w:t xml:space="preserve"> </w:t>
      </w:r>
      <w:r w:rsidR="00BD5B17">
        <w:t xml:space="preserve">Extra time steps also </w:t>
      </w:r>
      <w:r w:rsidR="00A055F6">
        <w:t xml:space="preserve">are </w:t>
      </w:r>
      <w:r w:rsidR="00BD5B17">
        <w:t xml:space="preserve">added if the length of the output time series </w:t>
      </w:r>
      <w:r w:rsidR="007354DD">
        <w:t xml:space="preserve">is less than the </w:t>
      </w:r>
      <w:r w:rsidR="007354DD">
        <w:rPr>
          <w:i/>
        </w:rPr>
        <w:t>AnalysisTime</w:t>
      </w:r>
      <w:r w:rsidR="007354DD">
        <w:t xml:space="preserve"> </w:t>
      </w:r>
      <w:r w:rsidR="00BD5B17">
        <w:t xml:space="preserve">(see the discussion of the </w:t>
      </w:r>
      <w:r w:rsidR="00BD5B17">
        <w:rPr>
          <w:i/>
        </w:rPr>
        <w:t xml:space="preserve">UsableTime </w:t>
      </w:r>
      <w:r w:rsidR="00E752FD" w:rsidRPr="00E752FD">
        <w:t>parameter</w:t>
      </w:r>
      <w:r w:rsidR="00A055F6">
        <w:t xml:space="preserve"> below</w:t>
      </w:r>
      <w:r w:rsidR="00BD5B17" w:rsidRPr="007354DD">
        <w:t>).</w:t>
      </w:r>
    </w:p>
    <w:p w:rsidR="00510E55" w:rsidRDefault="00B400F1">
      <w:pPr>
        <w:pStyle w:val="Head3"/>
      </w:pPr>
      <w:r>
        <w:lastRenderedPageBreak/>
        <w:t>UsableTime</w:t>
      </w:r>
      <w:r w:rsidR="008B410D">
        <w:t xml:space="preserve">: Usable </w:t>
      </w:r>
      <w:r w:rsidR="004A255C">
        <w:t xml:space="preserve">Time Series Length </w:t>
      </w:r>
      <w:r w:rsidR="008B410D">
        <w:t>[s]</w:t>
      </w:r>
    </w:p>
    <w:p w:rsidR="007E3D40" w:rsidRDefault="005E429C" w:rsidP="005E429C">
      <w:pPr>
        <w:pStyle w:val="NRELText"/>
      </w:pPr>
      <w:r>
        <w:t>Th</w:t>
      </w:r>
      <w:r w:rsidR="00BD5B17">
        <w:t>is parameter is the</w:t>
      </w:r>
      <w:r>
        <w:t xml:space="preserve"> usable length</w:t>
      </w:r>
      <w:r w:rsidR="00D26C50">
        <w:t xml:space="preserve"> (</w:t>
      </w:r>
      <w:r w:rsidR="00BD5B17">
        <w:t>in seconds</w:t>
      </w:r>
      <w:r w:rsidR="00D26C50">
        <w:t>)</w:t>
      </w:r>
      <w:r>
        <w:t xml:space="preserve"> of the data to output.</w:t>
      </w:r>
      <w:r w:rsidR="008533BD">
        <w:t xml:space="preserve"> </w:t>
      </w:r>
      <w:r>
        <w:t xml:space="preserve">This </w:t>
      </w:r>
      <w:r w:rsidR="00BD5B17">
        <w:t xml:space="preserve">number </w:t>
      </w:r>
      <w:r>
        <w:t>differs slightly from the actual amount of data that TurbSim output</w:t>
      </w:r>
      <w:r w:rsidR="00AD6E95">
        <w:t>s</w:t>
      </w:r>
      <w:r>
        <w:t>.</w:t>
      </w:r>
      <w:r w:rsidR="008533BD">
        <w:t xml:space="preserve"> </w:t>
      </w:r>
      <w:r>
        <w:t>Because AeroDyn requires that there be data both upwind and downwind of the tower in case the turbine is yawed</w:t>
      </w:r>
      <w:r w:rsidR="00FB5400">
        <w:t xml:space="preserve">, </w:t>
      </w:r>
      <w:r>
        <w:t xml:space="preserve">it </w:t>
      </w:r>
      <w:r w:rsidR="00D26C50">
        <w:t xml:space="preserve">mandates </w:t>
      </w:r>
      <w:r>
        <w:t>that there be extra data in the FF files to shift the data enough to ensure that the turbine reside</w:t>
      </w:r>
      <w:r w:rsidR="00D26C50">
        <w:t>s</w:t>
      </w:r>
      <w:r>
        <w:t xml:space="preserve"> entirely within the wind-data domain.</w:t>
      </w:r>
      <w:r w:rsidR="008533BD">
        <w:t xml:space="preserve"> </w:t>
      </w:r>
      <w:r>
        <w:t>TurbSim always adds the amount of time equal to the grid width divided by the mean HH wind speed</w:t>
      </w:r>
      <w:r w:rsidR="007E3D40">
        <w:t>,</w:t>
      </w:r>
      <w:r>
        <w:t xml:space="preserve"> </w:t>
      </w:r>
      <w:r w:rsidR="00C327FF" w:rsidRPr="00C327FF">
        <w:rPr>
          <w:position w:val="-14"/>
        </w:rPr>
        <w:object w:dxaOrig="440" w:dyaOrig="420">
          <v:shape id="_x0000_i1038" type="#_x0000_t75" style="width:19.35pt;height:19.35pt" o:ole="">
            <v:imagedata r:id="rId85" o:title=""/>
          </v:shape>
          <o:OLEObject Type="Embed" ProgID="Equation.DSMT4" ShapeID="_x0000_i1038" DrawAspect="Content" ObjectID="_1432636022" r:id="rId86"/>
        </w:object>
      </w:r>
      <w:r w:rsidR="007E3D40">
        <w:t>,</w:t>
      </w:r>
      <w:r w:rsidR="00D26C50">
        <w:t xml:space="preserve"> </w:t>
      </w:r>
      <w:r w:rsidR="007E3D40">
        <w:t>t</w:t>
      </w:r>
      <w:r>
        <w:t>o the requested amount of usable time</w:t>
      </w:r>
      <w:r w:rsidR="007E3D40">
        <w:t>:</w:t>
      </w:r>
    </w:p>
    <w:p w:rsidR="007E3D40" w:rsidRDefault="007E3D40" w:rsidP="007E3D40">
      <w:pPr>
        <w:pStyle w:val="MTDisplayEquation"/>
      </w:pPr>
      <w:r>
        <w:tab/>
      </w:r>
      <w:r w:rsidR="00C327FF" w:rsidRPr="007E3D40">
        <w:rPr>
          <w:position w:val="-32"/>
        </w:rPr>
        <w:object w:dxaOrig="3879" w:dyaOrig="700">
          <v:shape id="_x0000_i1039" type="#_x0000_t75" style="width:196.1pt;height:34.4pt" o:ole="">
            <v:imagedata r:id="rId87" o:title=""/>
          </v:shape>
          <o:OLEObject Type="Embed" ProgID="Equation.DSMT4" ShapeID="_x0000_i1039" DrawAspect="Content" ObjectID="_1432636023" r:id="rId88"/>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(4)</w:t>
      </w:r>
      <w:r w:rsidR="00013EBF">
        <w:fldChar w:fldCharType="end"/>
      </w:r>
    </w:p>
    <w:p w:rsidR="00A702D0" w:rsidRDefault="00A702D0" w:rsidP="005E429C">
      <w:pPr>
        <w:pStyle w:val="NRELText"/>
      </w:pPr>
      <w:r>
        <w:t>T</w:t>
      </w:r>
      <w:r w:rsidR="005E429C">
        <w:t xml:space="preserve">he analysis time </w:t>
      </w:r>
      <w:r>
        <w:t>must be at least as large as the</w:t>
      </w:r>
      <w:r w:rsidR="00B60139">
        <w:t xml:space="preserve"> output time</w:t>
      </w:r>
      <w:r>
        <w:t>:</w:t>
      </w:r>
    </w:p>
    <w:p w:rsidR="00A702D0" w:rsidRDefault="00A702D0" w:rsidP="00A702D0">
      <w:pPr>
        <w:pStyle w:val="MTDisplayEquation"/>
      </w:pPr>
      <w:r>
        <w:tab/>
      </w:r>
      <w:r w:rsidRPr="007E3D40">
        <w:rPr>
          <w:position w:val="-10"/>
        </w:rPr>
        <w:object w:dxaOrig="2780" w:dyaOrig="320">
          <v:shape id="_x0000_i1040" type="#_x0000_t75" style="width:140.25pt;height:16.1pt" o:ole="">
            <v:imagedata r:id="rId89" o:title=""/>
          </v:shape>
          <o:OLEObject Type="Embed" ProgID="Equation.DSMT4" ShapeID="_x0000_i1040" DrawAspect="Content" ObjectID="_1432636024" r:id="rId90"/>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(5)</w:t>
      </w:r>
      <w:r w:rsidR="00013EBF">
        <w:fldChar w:fldCharType="end"/>
      </w:r>
    </w:p>
    <w:p w:rsidR="0039229A" w:rsidRDefault="00A702D0" w:rsidP="005E429C">
      <w:pPr>
        <w:pStyle w:val="NRELText"/>
      </w:pPr>
      <w:r>
        <w:t xml:space="preserve">If necessary, </w:t>
      </w:r>
      <w:r w:rsidR="005E429C">
        <w:t xml:space="preserve">TurbSim </w:t>
      </w:r>
      <w:r>
        <w:t>increase</w:t>
      </w:r>
      <w:r w:rsidR="00FB5400">
        <w:t>s</w:t>
      </w:r>
      <w:r>
        <w:t xml:space="preserve"> </w:t>
      </w:r>
      <w:r>
        <w:rPr>
          <w:i/>
        </w:rPr>
        <w:t xml:space="preserve">AnalysisTime </w:t>
      </w:r>
      <w:r>
        <w:t>to satisfy this relationship.</w:t>
      </w:r>
    </w:p>
    <w:p w:rsidR="00510E55" w:rsidRDefault="00B400F1">
      <w:pPr>
        <w:pStyle w:val="Head3"/>
      </w:pPr>
      <w:r>
        <w:t>HubHt</w:t>
      </w:r>
      <w:r w:rsidR="008B410D">
        <w:t>: Turbine Hub Height [m]</w:t>
      </w:r>
    </w:p>
    <w:p w:rsidR="00510E55" w:rsidRDefault="005E429C">
      <w:pPr>
        <w:pStyle w:val="NRELText"/>
      </w:pPr>
      <w:r>
        <w:t xml:space="preserve">The </w:t>
      </w:r>
      <w:r w:rsidR="00493D7D" w:rsidRPr="00493D7D">
        <w:rPr>
          <w:i/>
        </w:rPr>
        <w:t>HubHt</w:t>
      </w:r>
      <w:r w:rsidR="00493D7D">
        <w:t xml:space="preserve"> parameter is </w:t>
      </w:r>
      <w:r w:rsidRPr="00493D7D">
        <w:t>hub</w:t>
      </w:r>
      <w:r>
        <w:t xml:space="preserve"> height of the turbine </w:t>
      </w:r>
      <w:r w:rsidR="00493D7D">
        <w:t>for which the inflow is being generated.</w:t>
      </w:r>
      <w:r w:rsidR="008533BD">
        <w:t xml:space="preserve"> </w:t>
      </w:r>
      <w:r>
        <w:t xml:space="preserve">TurbSim </w:t>
      </w:r>
      <w:r w:rsidR="00FB5400">
        <w:t>uses</w:t>
      </w:r>
      <w:r>
        <w:t xml:space="preserve"> the metric system so enter the value in meters.</w:t>
      </w:r>
      <w:r w:rsidR="008533BD">
        <w:t xml:space="preserve"> </w:t>
      </w:r>
      <w:r w:rsidR="00554932">
        <w:t>This parameter is used as a reference height for determining the grid location.</w:t>
      </w:r>
    </w:p>
    <w:p w:rsidR="00510E55" w:rsidRDefault="00B400F1">
      <w:pPr>
        <w:pStyle w:val="Head3"/>
      </w:pPr>
      <w:r>
        <w:t>GridHeight</w:t>
      </w:r>
      <w:r w:rsidR="00BD5B17">
        <w:t xml:space="preserve">: Height of the </w:t>
      </w:r>
      <w:r w:rsidR="004A255C">
        <w:t xml:space="preserve">Grid </w:t>
      </w:r>
      <w:r w:rsidR="00BD5B17">
        <w:t>[m]</w:t>
      </w:r>
    </w:p>
    <w:p w:rsidR="00F02AE0" w:rsidRDefault="00BD5B17" w:rsidP="002C69DA">
      <w:pPr>
        <w:pStyle w:val="NRELText"/>
      </w:pPr>
      <w:r>
        <w:t xml:space="preserve">This parameter is the </w:t>
      </w:r>
      <w:r w:rsidR="00554932">
        <w:t xml:space="preserve">distance </w:t>
      </w:r>
      <w:r w:rsidR="00FB5400">
        <w:t xml:space="preserve">(in meters) </w:t>
      </w:r>
      <w:r w:rsidR="00554932">
        <w:t xml:space="preserve">between the top and bottom </w:t>
      </w:r>
      <w:r>
        <w:t>of the grid.</w:t>
      </w:r>
      <w:r w:rsidR="008533BD">
        <w:t xml:space="preserve"> </w:t>
      </w:r>
      <w:r w:rsidR="00FD59B2">
        <w:t>T</w:t>
      </w:r>
      <w:r w:rsidR="00666FC8">
        <w:t>he top of the grid is assumed to be aligned with t</w:t>
      </w:r>
      <w:r w:rsidR="00F02AE0">
        <w:t>he top of the rotor disk</w:t>
      </w:r>
      <w:r w:rsidR="00FD59B2">
        <w:t xml:space="preserve"> (see </w:t>
      </w:r>
      <w:r w:rsidR="00013EBF">
        <w:fldChar w:fldCharType="begin"/>
      </w:r>
      <w:r w:rsidR="00FD59B2">
        <w:instrText xml:space="preserve"> REF Figure_GridRotor \h </w:instrText>
      </w:r>
      <w:r w:rsidR="00013EBF">
        <w:fldChar w:fldCharType="separate"/>
      </w:r>
      <w:r w:rsidR="00263541">
        <w:t xml:space="preserve">Figure </w:t>
      </w:r>
      <w:r w:rsidR="00263541">
        <w:rPr>
          <w:noProof/>
        </w:rPr>
        <w:t>5</w:t>
      </w:r>
      <w:r w:rsidR="00013EBF">
        <w:fldChar w:fldCharType="end"/>
      </w:r>
      <w:r w:rsidR="00FD59B2">
        <w:t>)</w:t>
      </w:r>
      <w:r w:rsidR="00666FC8">
        <w:t>, and because all</w:t>
      </w:r>
      <w:r w:rsidR="00F02AE0">
        <w:t xml:space="preserve"> </w:t>
      </w:r>
      <w:r w:rsidR="00666FC8">
        <w:t xml:space="preserve">points </w:t>
      </w:r>
      <w:r w:rsidR="00F02AE0">
        <w:t xml:space="preserve">of the grid must be above ground level, </w:t>
      </w:r>
      <w:r w:rsidR="00956C75" w:rsidRPr="00956C75">
        <w:rPr>
          <w:position w:val="-12"/>
        </w:rPr>
        <w:object w:dxaOrig="2060" w:dyaOrig="360">
          <v:shape id="_x0000_i1041" type="#_x0000_t75" style="width:102.65pt;height:19.35pt" o:ole="">
            <v:imagedata r:id="rId91" o:title=""/>
          </v:shape>
          <o:OLEObject Type="Embed" ProgID="Equation.DSMT4" ShapeID="_x0000_i1041" DrawAspect="Content" ObjectID="_1432636025" r:id="rId92"/>
        </w:object>
      </w:r>
      <w:r w:rsidR="00F02AE0">
        <w:t>.</w:t>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900"/>
          <w:tab w:val="center" w:pos="2970"/>
          <w:tab w:val="center" w:pos="5400"/>
        </w:tabs>
        <w:spacing w:after="100" w:line="240" w:lineRule="auto"/>
        <w:ind w:left="360" w:right="360"/>
        <w:jc w:val="center"/>
      </w:pPr>
      <w:r w:rsidRPr="00493D7D">
        <w:rPr>
          <w:noProof/>
        </w:rPr>
        <w:drawing>
          <wp:inline distT="0" distB="0" distL="0" distR="0" wp14:anchorId="10898328" wp14:editId="06795D51">
            <wp:extent cx="3846720" cy="1371600"/>
            <wp:effectExtent l="19050" t="0" r="1380" b="0"/>
            <wp:docPr id="1"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cstate="print"/>
                    <a:srcRect t="-5423"/>
                    <a:stretch>
                      <a:fillRect/>
                    </a:stretch>
                  </pic:blipFill>
                  <pic:spPr bwMode="auto">
                    <a:xfrm>
                      <a:off x="0" y="0"/>
                      <a:ext cx="3846720" cy="1371600"/>
                    </a:xfrm>
                    <a:prstGeom prst="rect">
                      <a:avLst/>
                    </a:prstGeom>
                    <a:noFill/>
                  </pic:spPr>
                </pic:pic>
              </a:graphicData>
            </a:graphic>
          </wp:inline>
        </w:drawing>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2520"/>
          <w:tab w:val="center" w:pos="4410"/>
          <w:tab w:val="center" w:pos="6660"/>
        </w:tabs>
        <w:spacing w:after="120" w:line="240" w:lineRule="auto"/>
        <w:ind w:left="360" w:right="360"/>
        <w:rPr>
          <w:noProof/>
        </w:rPr>
      </w:pPr>
      <w:r>
        <w:rPr>
          <w:noProof/>
        </w:rPr>
        <w:tab/>
        <w:t>Height = Width</w:t>
      </w:r>
      <w:r>
        <w:rPr>
          <w:noProof/>
        </w:rPr>
        <w:tab/>
        <w:t>Height &gt; Width</w:t>
      </w:r>
      <w:r>
        <w:rPr>
          <w:noProof/>
        </w:rPr>
        <w:tab/>
        <w:t>Height &lt; Width</w:t>
      </w:r>
    </w:p>
    <w:p w:rsidR="003F7703" w:rsidRDefault="003F7703" w:rsidP="003F7703">
      <w:pPr>
        <w:pStyle w:val="NRELFigureCaption"/>
        <w:framePr w:w="9360" w:wrap="around" w:hAnchor="margin" w:xAlign="center" w:yAlign="bottom" w:anchorLock="1"/>
      </w:pPr>
      <w:bookmarkStart w:id="78" w:name="Figure_GridRotor"/>
      <w:bookmarkStart w:id="79" w:name="_Toc336257192"/>
      <w:r>
        <w:t xml:space="preserve">Figure </w:t>
      </w:r>
      <w:r w:rsidR="00013EBF">
        <w:fldChar w:fldCharType="begin"/>
      </w:r>
      <w:r w:rsidR="008A062C">
        <w:instrText xml:space="preserve"> SEQ Figures \* MERGEFORMAT </w:instrText>
      </w:r>
      <w:r w:rsidR="00013EBF">
        <w:fldChar w:fldCharType="separate"/>
      </w:r>
      <w:r w:rsidR="00263541">
        <w:rPr>
          <w:noProof/>
        </w:rPr>
        <w:t>5</w:t>
      </w:r>
      <w:r w:rsidR="00013EBF">
        <w:fldChar w:fldCharType="end"/>
      </w:r>
      <w:bookmarkEnd w:id="78"/>
      <w:r>
        <w:t>.</w:t>
      </w:r>
      <w:r w:rsidR="008533BD">
        <w:t xml:space="preserve"> </w:t>
      </w:r>
      <w:r>
        <w:t>Example grid and rotor placements</w:t>
      </w:r>
      <w:r w:rsidR="00FB5400">
        <w:t>:</w:t>
      </w:r>
      <w:r>
        <w:t xml:space="preserve"> </w:t>
      </w:r>
      <w:r w:rsidR="00FB5400">
        <w:t>t</w:t>
      </w:r>
      <w:r>
        <w:t>he circles pictured here are the rotor diameters assumed by TurbSim</w:t>
      </w:r>
      <w:r w:rsidR="00FB5400">
        <w:t>;</w:t>
      </w:r>
      <w:r>
        <w:t xml:space="preserve"> </w:t>
      </w:r>
      <w:r w:rsidR="00FB5400">
        <w:t>t</w:t>
      </w:r>
      <w:r>
        <w:t>he actual rotor diameter(s) will be smaller than pictured</w:t>
      </w:r>
      <w:bookmarkEnd w:id="79"/>
    </w:p>
    <w:p w:rsidR="00510E55" w:rsidRDefault="00FD59B2">
      <w:pPr>
        <w:pStyle w:val="NRELText"/>
      </w:pPr>
      <w:r>
        <w:t xml:space="preserve">When choosing a value for </w:t>
      </w:r>
      <w:r>
        <w:rPr>
          <w:i/>
        </w:rPr>
        <w:t>GridHeight</w:t>
      </w:r>
      <w:r w:rsidRPr="00FD59B2">
        <w:t xml:space="preserve">, </w:t>
      </w:r>
      <w:r>
        <w:t xml:space="preserve">keep in mind that </w:t>
      </w:r>
      <w:r w:rsidR="00666FC8">
        <w:t xml:space="preserve">AeroDyn does </w:t>
      </w:r>
      <w:r w:rsidR="004A3C63">
        <w:t xml:space="preserve">not allow any part of the blade—including all system displacements—to </w:t>
      </w:r>
      <w:r w:rsidR="00666FC8">
        <w:t>lie outside the FF grid</w:t>
      </w:r>
      <w:r>
        <w:t>.</w:t>
      </w:r>
      <w:r w:rsidR="008533BD">
        <w:t xml:space="preserve"> </w:t>
      </w:r>
      <w:r>
        <w:t>T</w:t>
      </w:r>
      <w:r w:rsidR="00F02AE0">
        <w:t>he grid height must be large enough to encompass the entire rotor disk</w:t>
      </w:r>
      <w:r>
        <w:t xml:space="preserve"> of FF files</w:t>
      </w:r>
      <w:r w:rsidR="00B60139">
        <w:t>.</w:t>
      </w:r>
      <w:r w:rsidR="008533BD">
        <w:t xml:space="preserve"> </w:t>
      </w:r>
      <w:r w:rsidR="008739FE">
        <w:t xml:space="preserve">See </w:t>
      </w:r>
      <w:r w:rsidR="00FB5400">
        <w:t xml:space="preserve">the </w:t>
      </w:r>
      <w:r w:rsidR="00A07EE7">
        <w:t xml:space="preserve">parameter </w:t>
      </w:r>
      <w:r w:rsidR="00A07EE7">
        <w:rPr>
          <w:i/>
        </w:rPr>
        <w:t>GridWidth</w:t>
      </w:r>
      <w:r w:rsidR="00A07EE7">
        <w:t xml:space="preserve"> for further discussion.</w:t>
      </w:r>
    </w:p>
    <w:p w:rsidR="00510E55" w:rsidRDefault="00B400F1">
      <w:pPr>
        <w:pStyle w:val="Head3"/>
      </w:pPr>
      <w:r>
        <w:t>GridWidth</w:t>
      </w:r>
      <w:r w:rsidR="00BD5B17">
        <w:t xml:space="preserve">: Width of the </w:t>
      </w:r>
      <w:r w:rsidR="004A255C">
        <w:t xml:space="preserve">Grid </w:t>
      </w:r>
      <w:r w:rsidR="00BD5B17">
        <w:t>[m]</w:t>
      </w:r>
    </w:p>
    <w:p w:rsidR="00510E55" w:rsidRDefault="00BD5B17">
      <w:pPr>
        <w:pStyle w:val="NRELText"/>
      </w:pPr>
      <w:r>
        <w:t>This parameter is the width of the grid in meters.</w:t>
      </w:r>
      <w:r w:rsidR="008533BD">
        <w:t xml:space="preserve"> </w:t>
      </w:r>
      <w:r w:rsidR="000C713C">
        <w:t xml:space="preserve">The rotor is assumed to be centered </w:t>
      </w:r>
      <w:r w:rsidR="000C713C">
        <w:lastRenderedPageBreak/>
        <w:t>horizontally</w:t>
      </w:r>
      <w:r w:rsidR="008739FE">
        <w:t xml:space="preserve"> on the grid</w:t>
      </w:r>
      <w:r w:rsidR="00A07EE7">
        <w:t>.</w:t>
      </w:r>
      <w:r w:rsidR="008533BD">
        <w:t xml:space="preserve"> </w:t>
      </w:r>
      <w:r w:rsidR="00FD59B2">
        <w:t>If you are generating FF files for AeroDyn, t</w:t>
      </w:r>
      <w:r w:rsidR="009129F1">
        <w:t>he grid width</w:t>
      </w:r>
      <w:r w:rsidR="00FB5400">
        <w:t>—</w:t>
      </w:r>
      <w:r w:rsidR="009129F1">
        <w:t>like the height</w:t>
      </w:r>
      <w:r w:rsidR="00FB5400">
        <w:t>—</w:t>
      </w:r>
      <w:r w:rsidR="009129F1">
        <w:t>must be large enough to ensure that no part of the blade lie</w:t>
      </w:r>
      <w:r w:rsidR="00B60139">
        <w:t>s</w:t>
      </w:r>
      <w:r w:rsidR="004A3C63">
        <w:t xml:space="preserve"> outside the grid, </w:t>
      </w:r>
      <w:r w:rsidR="003E5FCB">
        <w:t>even when the system is displaced.</w:t>
      </w:r>
    </w:p>
    <w:p w:rsidR="009B3E9B" w:rsidRDefault="00A07EE7" w:rsidP="00A07EE7">
      <w:pPr>
        <w:pStyle w:val="NRELText"/>
      </w:pPr>
      <w:r>
        <w:t xml:space="preserve">TurbSim assumes </w:t>
      </w:r>
      <w:r w:rsidR="00FB5400">
        <w:t xml:space="preserve">that </w:t>
      </w:r>
      <w:r>
        <w:t>the diameter of the rotor disk is the smaller of</w:t>
      </w:r>
      <w:r w:rsidR="008739FE">
        <w:t xml:space="preserve"> the</w:t>
      </w:r>
      <w:r>
        <w:t xml:space="preserve"> </w:t>
      </w:r>
      <w:r w:rsidR="008739FE">
        <w:rPr>
          <w:i/>
        </w:rPr>
        <w:t xml:space="preserve">GridHeight </w:t>
      </w:r>
      <w:r w:rsidR="008739FE">
        <w:t xml:space="preserve">and </w:t>
      </w:r>
      <w:r w:rsidR="008739FE">
        <w:rPr>
          <w:i/>
        </w:rPr>
        <w:t xml:space="preserve">GridWidth </w:t>
      </w:r>
      <w:r w:rsidR="008739FE">
        <w:t>values</w:t>
      </w:r>
      <w:r>
        <w:t>.</w:t>
      </w:r>
      <w:r w:rsidR="008533BD">
        <w:t xml:space="preserve"> </w:t>
      </w:r>
      <w:r w:rsidR="00FB5400">
        <w:t>B</w:t>
      </w:r>
      <w:r w:rsidR="00B60139">
        <w:t xml:space="preserve">ecause </w:t>
      </w:r>
      <w:r w:rsidR="009B3E9B">
        <w:t>AeroDyn must interpolate within the grid for any point at which it needs wind speeds</w:t>
      </w:r>
      <w:r w:rsidR="00B60139">
        <w:t xml:space="preserve"> (</w:t>
      </w:r>
      <w:r w:rsidR="004179FA" w:rsidRPr="004179FA">
        <w:t>i.e.</w:t>
      </w:r>
      <w:r w:rsidR="00B60139" w:rsidRPr="00FB5400">
        <w:t>,</w:t>
      </w:r>
      <w:r w:rsidR="00B60139">
        <w:t xml:space="preserve"> AeroDyn cannot extrapolate)</w:t>
      </w:r>
      <w:r w:rsidR="009B3E9B">
        <w:t xml:space="preserve">, </w:t>
      </w:r>
      <w:r w:rsidR="009B3E9B">
        <w:rPr>
          <w:i/>
        </w:rPr>
        <w:t>GridHeight</w:t>
      </w:r>
      <w:r w:rsidR="009B3E9B">
        <w:t xml:space="preserve"> and </w:t>
      </w:r>
      <w:r w:rsidR="009B3E9B">
        <w:rPr>
          <w:i/>
        </w:rPr>
        <w:t xml:space="preserve">GridWidth </w:t>
      </w:r>
      <w:r w:rsidR="009B3E9B">
        <w:t>should be larger than the rotor diameter.</w:t>
      </w:r>
      <w:r w:rsidR="008533BD">
        <w:t xml:space="preserve"> </w:t>
      </w:r>
      <w:r w:rsidR="00F3192C">
        <w:t>In fact, AeroDyn warns user</w:t>
      </w:r>
      <w:r w:rsidR="00FB5400">
        <w:t>s</w:t>
      </w:r>
      <w:r w:rsidR="00F3192C">
        <w:t xml:space="preserve"> if the grid width and height are not at least 10% larger than the rotor </w:t>
      </w:r>
      <w:r w:rsidR="002140EA">
        <w:t>diameter</w:t>
      </w:r>
      <w:r w:rsidR="00F3192C">
        <w:t>.</w:t>
      </w:r>
      <w:r w:rsidR="008533BD">
        <w:t xml:space="preserve"> </w:t>
      </w:r>
      <w:r w:rsidR="006411E7">
        <w:t>For turbines that move a lot during simulation (</w:t>
      </w:r>
      <w:r w:rsidR="006411E7" w:rsidRPr="00D66D1F">
        <w:t>e.g.</w:t>
      </w:r>
      <w:r w:rsidR="00D66D1F">
        <w:t>,</w:t>
      </w:r>
      <w:r w:rsidR="006411E7">
        <w:t xml:space="preserve"> floating wind turbines), the grid </w:t>
      </w:r>
      <w:r w:rsidR="00FB5400">
        <w:t xml:space="preserve">might </w:t>
      </w:r>
      <w:r w:rsidR="006411E7">
        <w:t xml:space="preserve">have to be </w:t>
      </w:r>
      <w:r w:rsidR="00514BC0">
        <w:t xml:space="preserve">even </w:t>
      </w:r>
      <w:r w:rsidR="006411E7">
        <w:t>larger.</w:t>
      </w:r>
    </w:p>
    <w:p w:rsidR="00A07EE7" w:rsidRDefault="00B43FAF" w:rsidP="00A07EE7">
      <w:pPr>
        <w:pStyle w:val="NRELText"/>
      </w:pPr>
      <w:r>
        <w:t xml:space="preserve">As pictured in </w:t>
      </w:r>
      <w:r w:rsidR="00013EBF">
        <w:fldChar w:fldCharType="begin"/>
      </w:r>
      <w:r>
        <w:instrText xml:space="preserve"> REF Figure_GridRotor \h </w:instrText>
      </w:r>
      <w:r w:rsidR="00013EBF">
        <w:fldChar w:fldCharType="separate"/>
      </w:r>
      <w:r w:rsidR="00263541">
        <w:t xml:space="preserve">Figure </w:t>
      </w:r>
      <w:r w:rsidR="00263541">
        <w:rPr>
          <w:noProof/>
        </w:rPr>
        <w:t>5</w:t>
      </w:r>
      <w:r w:rsidR="00013EBF">
        <w:fldChar w:fldCharType="end"/>
      </w:r>
      <w:r>
        <w:t>, t</w:t>
      </w:r>
      <w:r w:rsidR="009129F1">
        <w:t xml:space="preserve">he </w:t>
      </w:r>
      <w:r w:rsidR="00B948BD">
        <w:t xml:space="preserve">hub is </w:t>
      </w:r>
      <w:r w:rsidR="009129F1">
        <w:t xml:space="preserve">in the horizontal </w:t>
      </w:r>
      <w:r w:rsidR="00B948BD">
        <w:t>center o</w:t>
      </w:r>
      <w:r w:rsidR="009129F1">
        <w:t>f</w:t>
      </w:r>
      <w:r w:rsidR="00B948BD">
        <w:t xml:space="preserve"> the grid, and </w:t>
      </w:r>
      <w:r w:rsidR="009129F1">
        <w:t xml:space="preserve">the turbine hub height plus </w:t>
      </w:r>
      <w:r w:rsidR="003E5FCB">
        <w:t xml:space="preserve">assumed </w:t>
      </w:r>
      <w:r w:rsidR="009129F1">
        <w:t>rotor radius determines the top of the grid.</w:t>
      </w:r>
    </w:p>
    <w:p w:rsidR="00510E55" w:rsidRDefault="00BD5B17">
      <w:pPr>
        <w:pStyle w:val="Head3"/>
      </w:pPr>
      <w:r>
        <w:t xml:space="preserve">VFlowAng: </w:t>
      </w:r>
      <w:r w:rsidR="003F6D62">
        <w:t xml:space="preserve">Mean </w:t>
      </w:r>
      <w:r w:rsidR="004A255C">
        <w:t>Vertical Flow Angle</w:t>
      </w:r>
      <w:r w:rsidR="009524C4">
        <w:t> </w:t>
      </w:r>
      <w:r>
        <w:t>[</w:t>
      </w:r>
      <w:r w:rsidR="00262538">
        <w:t>°</w:t>
      </w:r>
      <w:r>
        <w:t>]</w:t>
      </w:r>
    </w:p>
    <w:p w:rsidR="003F6D62" w:rsidRPr="00E63CBB" w:rsidRDefault="003F6D62" w:rsidP="005E429C">
      <w:pPr>
        <w:pStyle w:val="NRELText"/>
      </w:pPr>
      <w:r>
        <w:t>This parameter is the mean vertical angle of the wind, which is constant across the entire grid.</w:t>
      </w:r>
      <w:r w:rsidR="008533BD">
        <w:t xml:space="preserve"> </w:t>
      </w:r>
      <w:r>
        <w:t>Enter the angle in degrees, and do not exceed 45</w:t>
      </w:r>
      <w:r w:rsidR="0085515C">
        <w:rPr>
          <w:rFonts w:cs="Times New Roman"/>
        </w:rPr>
        <w:t>°</w:t>
      </w:r>
      <w:r>
        <w:t xml:space="preserve"> in magnitude.</w:t>
      </w:r>
      <w:r w:rsidR="008533BD">
        <w:t xml:space="preserve"> </w:t>
      </w:r>
      <w:r>
        <w:t xml:space="preserve">A positive value means </w:t>
      </w:r>
      <w:r w:rsidR="00FB5400">
        <w:t xml:space="preserve">that </w:t>
      </w:r>
      <w:r>
        <w:t xml:space="preserve">the wind is blowing uphill; a negative value indicates </w:t>
      </w:r>
      <w:r w:rsidR="00FB5400">
        <w:t xml:space="preserve">that </w:t>
      </w:r>
      <w:r>
        <w:t>the wind is blowing downhill.</w:t>
      </w:r>
      <w:r w:rsidR="008533BD">
        <w:t xml:space="preserve"> </w:t>
      </w:r>
      <w:r w:rsidR="00E63CBB">
        <w:t xml:space="preserve">See </w:t>
      </w:r>
      <w:r w:rsidR="00E63CBB">
        <w:rPr>
          <w:i/>
        </w:rPr>
        <w:t xml:space="preserve">HFlowAng </w:t>
      </w:r>
      <w:r w:rsidR="00E63CBB">
        <w:t xml:space="preserve">and </w:t>
      </w:r>
      <w:r w:rsidR="00013EBF">
        <w:fldChar w:fldCharType="begin"/>
      </w:r>
      <w:r w:rsidR="00E63CBB">
        <w:instrText xml:space="preserve"> REF Figure_ADgridMarch \h </w:instrText>
      </w:r>
      <w:r w:rsidR="00013EBF">
        <w:fldChar w:fldCharType="separate"/>
      </w:r>
      <w:r w:rsidR="00263541">
        <w:t xml:space="preserve">Figure </w:t>
      </w:r>
      <w:r w:rsidR="00263541">
        <w:rPr>
          <w:noProof/>
        </w:rPr>
        <w:t>6</w:t>
      </w:r>
      <w:r w:rsidR="00013EBF">
        <w:fldChar w:fldCharType="end"/>
      </w:r>
      <w:r w:rsidR="00E63CBB">
        <w:t xml:space="preserve"> for more detail</w:t>
      </w:r>
      <w:r w:rsidR="00FB5400">
        <w:t>s</w:t>
      </w:r>
      <w:r w:rsidR="00E63CBB">
        <w:t>.</w:t>
      </w:r>
    </w:p>
    <w:p w:rsidR="00510E55" w:rsidRDefault="00B400F1">
      <w:pPr>
        <w:pStyle w:val="Head3"/>
      </w:pPr>
      <w:r>
        <w:t>HFlowAng</w:t>
      </w:r>
      <w:r w:rsidR="003F6D62">
        <w:t xml:space="preserve">: Mean </w:t>
      </w:r>
      <w:r w:rsidR="004A255C">
        <w:t>Horizontal Flow Angle</w:t>
      </w:r>
      <w:r w:rsidR="009524C4">
        <w:t> </w:t>
      </w:r>
      <w:r w:rsidR="003F6D62">
        <w:t>[</w:t>
      </w:r>
      <w:r w:rsidR="00262538">
        <w:t>°</w:t>
      </w:r>
      <w:r w:rsidR="003F6D62">
        <w:t>]</w:t>
      </w:r>
    </w:p>
    <w:p w:rsidR="00BA5CAD" w:rsidRPr="00B81705" w:rsidRDefault="003F6D62" w:rsidP="00AB258B">
      <w:pPr>
        <w:pStyle w:val="NRELText"/>
      </w:pPr>
      <w:r>
        <w:t xml:space="preserve">This </w:t>
      </w:r>
      <w:r w:rsidR="00A34EDB">
        <w:t xml:space="preserve">parameter </w:t>
      </w:r>
      <w:r>
        <w:t xml:space="preserve">is the </w:t>
      </w:r>
      <w:r w:rsidR="00A34EDB">
        <w:t>mean horizontal (crosswise) angle of the wind in degrees.</w:t>
      </w:r>
      <w:r w:rsidR="008533BD">
        <w:t xml:space="preserve"> </w:t>
      </w:r>
      <w:r w:rsidR="00B81705">
        <w:t>In all cases except the GP_LLJ model,</w:t>
      </w:r>
      <w:r w:rsidR="00A34EDB">
        <w:t xml:space="preserve"> </w:t>
      </w:r>
      <w:r w:rsidR="00E752FD" w:rsidRPr="00E752FD">
        <w:t>the</w:t>
      </w:r>
      <w:r w:rsidR="00A34EDB">
        <w:t xml:space="preserve"> horizontal flow angle is constant across the entire grid.</w:t>
      </w:r>
      <w:r w:rsidR="008533BD">
        <w:t xml:space="preserve"> </w:t>
      </w:r>
      <w:r w:rsidR="00B81705">
        <w:t xml:space="preserve">For the GP_LLJ model, which introduces direction shear with height, </w:t>
      </w:r>
      <w:r w:rsidR="00B81705">
        <w:rPr>
          <w:i/>
        </w:rPr>
        <w:t xml:space="preserve">HFlowAng </w:t>
      </w:r>
      <w:r w:rsidR="00B81705">
        <w:t>is the horizontal angle at hub height.</w:t>
      </w:r>
    </w:p>
    <w:p w:rsidR="004A3C63" w:rsidRDefault="0077108B"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rFonts w:ascii="Times New Roman" w:hAnsi="Times New Roman"/>
          <w:noProof/>
          <w:sz w:val="24"/>
        </w:rPr>
        <w:pict>
          <v:group id="_x0000_s4070" style="position:absolute;left:0;text-align:left;margin-left:185pt;margin-top:0;width:37.75pt;height:405.75pt;z-index:251653120" coordorigin="9554,1506" coordsize="755,8115">
            <v:shape id="_x0000_s4071" type="#_x0000_t202" style="position:absolute;left:9554;top:1506;width:720;height:720;mso-position-vertical-relative:margin;v-text-anchor:bottom" filled="f" stroked="f">
              <v:textbox style="mso-next-textbox:#_x0000_s4071">
                <w:txbxContent>
                  <w:p w:rsidR="00263541" w:rsidRPr="003F7703" w:rsidRDefault="00263541" w:rsidP="003F7703">
                    <w:pPr>
                      <w:pStyle w:val="NRELTableText"/>
                      <w:spacing w:before="120" w:after="120"/>
                      <w:rPr>
                        <w:b/>
                      </w:rPr>
                    </w:pPr>
                    <w:r w:rsidRPr="003F7703">
                      <w:rPr>
                        <w:b/>
                      </w:rPr>
                      <w:t>(a)</w:t>
                    </w:r>
                  </w:p>
                </w:txbxContent>
              </v:textbox>
            </v:shape>
            <v:shape id="_x0000_s4072" type="#_x0000_t202" style="position:absolute;left:9578;top:5047;width:720;height:720;mso-position-vertical-relative:margin;v-text-anchor:bottom" filled="f" stroked="f">
              <v:textbox style="mso-next-textbox:#_x0000_s4072">
                <w:txbxContent>
                  <w:p w:rsidR="00263541" w:rsidRPr="003F7703" w:rsidRDefault="00263541" w:rsidP="003F7703">
                    <w:pPr>
                      <w:pStyle w:val="NRELTableText"/>
                      <w:spacing w:before="120" w:after="120"/>
                      <w:rPr>
                        <w:b/>
                      </w:rPr>
                    </w:pPr>
                    <w:r w:rsidRPr="003F7703">
                      <w:rPr>
                        <w:b/>
                      </w:rPr>
                      <w:t>(b)</w:t>
                    </w:r>
                  </w:p>
                </w:txbxContent>
              </v:textbox>
            </v:shape>
            <v:shape id="_x0000_s4073" type="#_x0000_t202" style="position:absolute;left:9589;top:8901;width:720;height:720;mso-position-horizontal-relative:margin;mso-position-vertical-relative:margin;v-text-anchor:bottom" filled="f" stroked="f">
              <v:textbox style="mso-next-textbox:#_x0000_s4073">
                <w:txbxContent>
                  <w:p w:rsidR="00263541" w:rsidRPr="003F7703" w:rsidRDefault="00263541" w:rsidP="003F7703">
                    <w:pPr>
                      <w:pStyle w:val="NRELTableText"/>
                      <w:spacing w:before="120" w:after="120"/>
                      <w:rPr>
                        <w:b/>
                      </w:rPr>
                    </w:pPr>
                    <w:r w:rsidRPr="003F7703">
                      <w:rPr>
                        <w:b/>
                      </w:rPr>
                      <w:t>(c)</w:t>
                    </w:r>
                  </w:p>
                </w:txbxContent>
              </v:textbox>
            </v:shape>
          </v:group>
        </w:pict>
      </w:r>
      <w:r w:rsidR="004A3C63">
        <w:rPr>
          <w:noProof/>
        </w:rPr>
        <w:drawing>
          <wp:inline distT="0" distB="0" distL="0" distR="0" wp14:anchorId="78FDAE01" wp14:editId="3709523F">
            <wp:extent cx="2777452" cy="2103490"/>
            <wp:effectExtent l="19050" t="19050" r="22898" b="11060"/>
            <wp:docPr id="339"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14:anchorId="7BA50224" wp14:editId="04501552">
            <wp:extent cx="2785066" cy="2303762"/>
            <wp:effectExtent l="19050" t="19050" r="15284" b="20338"/>
            <wp:docPr id="340"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14:anchorId="0F4E9008" wp14:editId="53F840F2">
            <wp:extent cx="2784417" cy="2306301"/>
            <wp:effectExtent l="19050" t="19050" r="15933" b="17799"/>
            <wp:docPr id="341"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p>
    <w:p w:rsidR="003F7703" w:rsidRDefault="003F7703" w:rsidP="006B554A">
      <w:pPr>
        <w:pStyle w:val="NRELFigureCaption"/>
        <w:framePr w:w="4680" w:h="12960" w:hRule="exact" w:vSpace="72" w:wrap="around" w:hAnchor="margin" w:xAlign="right" w:yAlign="center"/>
        <w:suppressOverlap/>
      </w:pPr>
      <w:bookmarkStart w:id="80" w:name="Figure_ADgridMarch"/>
      <w:bookmarkStart w:id="81" w:name="_Toc336257193"/>
      <w:r>
        <w:t xml:space="preserve">Figure </w:t>
      </w:r>
      <w:r w:rsidR="00013EBF">
        <w:fldChar w:fldCharType="begin"/>
      </w:r>
      <w:r w:rsidR="008A062C">
        <w:instrText xml:space="preserve"> SEQ Figures \* MERGEFORMAT </w:instrText>
      </w:r>
      <w:r w:rsidR="00013EBF">
        <w:fldChar w:fldCharType="separate"/>
      </w:r>
      <w:r w:rsidR="00263541">
        <w:rPr>
          <w:noProof/>
        </w:rPr>
        <w:t>6</w:t>
      </w:r>
      <w:r w:rsidR="00013EBF">
        <w:fldChar w:fldCharType="end"/>
      </w:r>
      <w:bookmarkEnd w:id="80"/>
      <w:r>
        <w:t>.</w:t>
      </w:r>
      <w:r w:rsidR="008533BD">
        <w:t xml:space="preserve"> </w:t>
      </w:r>
      <w:r>
        <w:t>Example of TurbSim grids as implemented in AeroDyn:</w:t>
      </w:r>
      <w:r w:rsidR="008533BD">
        <w:t xml:space="preserve"> </w:t>
      </w:r>
      <w:r>
        <w:t xml:space="preserve">(a) The inertial frame coordinate systems and planes “marching” along positive </w:t>
      </w:r>
      <w:r w:rsidRPr="0065288E">
        <w:rPr>
          <w:i/>
        </w:rPr>
        <w:t>X</w:t>
      </w:r>
      <w:r>
        <w:t>, regardless of flow angles</w:t>
      </w:r>
      <w:r w:rsidR="005D76A3">
        <w:t>,</w:t>
      </w:r>
      <w:r w:rsidRPr="00897266">
        <w:t xml:space="preserve"> (b) </w:t>
      </w:r>
      <w:r w:rsidR="00CB3686">
        <w:t>w</w:t>
      </w:r>
      <w:r w:rsidR="00CB3686" w:rsidRPr="00897266">
        <w:t>ind</w:t>
      </w:r>
      <w:r w:rsidR="00CB3686">
        <w:t xml:space="preserve"> </w:t>
      </w:r>
      <w:r>
        <w:t>field</w:t>
      </w:r>
      <w:r w:rsidRPr="00897266">
        <w:t xml:space="preserve"> with</w:t>
      </w:r>
      <w:r>
        <w:t xml:space="preserve"> both </w:t>
      </w:r>
      <w:r w:rsidRPr="00897266">
        <w:t>flow angles</w:t>
      </w:r>
      <w:r>
        <w:t xml:space="preserve"> 0</w:t>
      </w:r>
      <w:r w:rsidRPr="00897266">
        <w:t>°</w:t>
      </w:r>
      <w:r w:rsidR="005D76A3">
        <w:t>,</w:t>
      </w:r>
      <w:r w:rsidRPr="00897266">
        <w:t xml:space="preserve"> (c) </w:t>
      </w:r>
      <w:r w:rsidR="00CB3686">
        <w:t xml:space="preserve">the </w:t>
      </w:r>
      <w:r>
        <w:t>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81"/>
    </w:p>
    <w:p w:rsidR="003F7703" w:rsidRDefault="003F770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
    <w:p w:rsidR="00B400F1" w:rsidRPr="00696CA3" w:rsidRDefault="00BA5CAD" w:rsidP="00AB258B">
      <w:pPr>
        <w:pStyle w:val="NRELText"/>
      </w:pPr>
      <w:r>
        <w:t xml:space="preserve">The mean flow angles </w:t>
      </w:r>
      <w:r>
        <w:rPr>
          <w:i/>
        </w:rPr>
        <w:t xml:space="preserve">VFlowAng </w:t>
      </w:r>
      <w:r>
        <w:t xml:space="preserve">and </w:t>
      </w:r>
      <w:r>
        <w:rPr>
          <w:i/>
        </w:rPr>
        <w:t xml:space="preserve">HFlowAng </w:t>
      </w:r>
      <w:r>
        <w:t>are used to rotate the wind from its alignment with the mean flow to the inertial reference frame.</w:t>
      </w:r>
      <w:r w:rsidR="008533BD">
        <w:t xml:space="preserve"> </w:t>
      </w:r>
      <w:r w:rsidR="00FB5400">
        <w:t xml:space="preserve">Users should </w:t>
      </w:r>
      <w:r w:rsidR="006D4CC8">
        <w:t>be cautiou</w:t>
      </w:r>
      <w:r w:rsidR="00FB5400">
        <w:t xml:space="preserve">s, </w:t>
      </w:r>
      <w:r w:rsidR="00FB5400">
        <w:lastRenderedPageBreak/>
        <w:t>however,</w:t>
      </w:r>
      <w:r w:rsidR="00AB258B">
        <w:t xml:space="preserve"> </w:t>
      </w:r>
      <w:r>
        <w:t xml:space="preserve">because </w:t>
      </w:r>
      <w:r w:rsidR="00A34EDB">
        <w:t>AeroDyn</w:t>
      </w:r>
      <w:r w:rsidR="00A02D22">
        <w:t>—in its implementation of</w:t>
      </w:r>
      <w:r w:rsidR="002140EA">
        <w:t xml:space="preserve"> Taylor’s frozen turbulence hypothesis</w:t>
      </w:r>
      <w:r w:rsidR="00A02D22">
        <w:t>—</w:t>
      </w:r>
      <w:r w:rsidR="00A34EDB">
        <w:t>marches</w:t>
      </w:r>
      <w:r w:rsidR="00A02D22">
        <w:t xml:space="preserve"> </w:t>
      </w:r>
      <w:r w:rsidR="00A34EDB">
        <w:t xml:space="preserve">FF grids through the turbine </w:t>
      </w:r>
      <w:r w:rsidR="00A02D22">
        <w:t xml:space="preserve">along the </w:t>
      </w:r>
      <w:r w:rsidR="0065288E">
        <w:t xml:space="preserve">positive </w:t>
      </w:r>
      <w:r w:rsidR="0065288E">
        <w:rPr>
          <w:i/>
        </w:rPr>
        <w:t>X</w:t>
      </w:r>
      <w:r w:rsidR="00A34EDB">
        <w:t xml:space="preserve"> </w:t>
      </w:r>
      <w:r w:rsidR="00A02D22">
        <w:t xml:space="preserve">axis </w:t>
      </w:r>
      <w:r w:rsidR="00A34EDB">
        <w:t>at the mean hub-height wind speed</w:t>
      </w:r>
      <w:r w:rsidR="00A02D22">
        <w:t>, without regard to</w:t>
      </w:r>
      <w:r w:rsidR="00A34EDB">
        <w:t xml:space="preserve"> the flow angles</w:t>
      </w:r>
      <w:r w:rsidR="00843C19">
        <w:t xml:space="preserve"> (see </w:t>
      </w:r>
      <w:r w:rsidR="00013EBF">
        <w:fldChar w:fldCharType="begin"/>
      </w:r>
      <w:r w:rsidR="00843C19">
        <w:instrText xml:space="preserve"> REF Figure_ADgridMarch \h </w:instrText>
      </w:r>
      <w:r w:rsidR="00013EBF">
        <w:fldChar w:fldCharType="separate"/>
      </w:r>
      <w:r w:rsidR="00263541">
        <w:t xml:space="preserve">Figure </w:t>
      </w:r>
      <w:r w:rsidR="00263541">
        <w:rPr>
          <w:noProof/>
        </w:rPr>
        <w:t>6</w:t>
      </w:r>
      <w:r w:rsidR="00013EBF">
        <w:fldChar w:fldCharType="end"/>
      </w:r>
      <w:r w:rsidR="00843C19">
        <w:t>)</w:t>
      </w:r>
      <w:r w:rsidR="00A34EDB">
        <w:t>.</w:t>
      </w:r>
      <w:r w:rsidR="008533BD">
        <w:t xml:space="preserve"> </w:t>
      </w:r>
      <w:r w:rsidR="00A34EDB">
        <w:t xml:space="preserve">This </w:t>
      </w:r>
      <w:r w:rsidR="00312863">
        <w:t>could give</w:t>
      </w:r>
      <w:r w:rsidR="00A34EDB">
        <w:t xml:space="preserve"> strange results if the mean flow angles are not small</w:t>
      </w:r>
      <w:r>
        <w:t xml:space="preserve"> (</w:t>
      </w:r>
      <w:r w:rsidR="004179FA" w:rsidRPr="004179FA">
        <w:t>for example</w:t>
      </w:r>
      <w:r>
        <w:t xml:space="preserve">, if </w:t>
      </w:r>
      <w:r>
        <w:rPr>
          <w:i/>
        </w:rPr>
        <w:t>HFlowAng</w:t>
      </w:r>
      <w:r w:rsidR="004666A0">
        <w:t> </w:t>
      </w:r>
      <w:r>
        <w:t>=</w:t>
      </w:r>
      <w:r w:rsidR="004666A0">
        <w:t> </w:t>
      </w:r>
      <w:r>
        <w:t>180</w:t>
      </w:r>
      <w:r>
        <w:rPr>
          <w:rFonts w:cs="Times New Roman"/>
        </w:rPr>
        <w:t>°</w:t>
      </w:r>
      <w:r>
        <w:t>, the grids move through the turbine in the opposite direction the wind is blowing)</w:t>
      </w:r>
      <w:r w:rsidR="00A34EDB">
        <w:t>.</w:t>
      </w:r>
      <w:bookmarkStart w:id="82" w:name="_Toc108431534"/>
      <w:bookmarkStart w:id="83" w:name="_Toc111947840"/>
      <w:r w:rsidR="008533BD">
        <w:t xml:space="preserve"> </w:t>
      </w:r>
      <w:r>
        <w:t xml:space="preserve">We recommend using a yaw error in the turbine simulation rather than using the </w:t>
      </w:r>
      <w:r>
        <w:rPr>
          <w:i/>
        </w:rPr>
        <w:t>HFlowAng</w:t>
      </w:r>
      <w:r w:rsidR="00696CA3">
        <w:t xml:space="preserve"> parameter and using only small angles </w:t>
      </w:r>
      <w:r w:rsidR="00696CA3" w:rsidRPr="00696CA3">
        <w:t>(</w:t>
      </w:r>
      <w:r w:rsidR="004179FA" w:rsidRPr="004179FA">
        <w:t>e.g.</w:t>
      </w:r>
      <w:r w:rsidR="00D66D1F">
        <w:t>,</w:t>
      </w:r>
      <w:r w:rsidR="00696CA3">
        <w:t xml:space="preserve"> less than 10</w:t>
      </w:r>
      <w:r w:rsidR="00696CA3">
        <w:rPr>
          <w:rFonts w:cs="Times New Roman"/>
        </w:rPr>
        <w:t>°)</w:t>
      </w:r>
      <w:r w:rsidR="00F5347C">
        <w:rPr>
          <w:rFonts w:cs="Times New Roman"/>
        </w:rPr>
        <w:t xml:space="preserve"> </w:t>
      </w:r>
      <w:r w:rsidR="00F5347C">
        <w:t xml:space="preserve">for </w:t>
      </w:r>
      <w:r w:rsidR="00F5347C">
        <w:rPr>
          <w:i/>
        </w:rPr>
        <w:t>VFlowAng</w:t>
      </w:r>
      <w:r w:rsidR="00696CA3">
        <w:t>.</w:t>
      </w:r>
    </w:p>
    <w:p w:rsidR="00282F7C" w:rsidRDefault="00282F7C">
      <w:pPr>
        <w:pStyle w:val="Head2"/>
        <w:outlineLvl w:val="0"/>
      </w:pPr>
      <w:bookmarkStart w:id="84" w:name="Heading_MetBndryConditions"/>
      <w:bookmarkStart w:id="85" w:name="_Toc336257137"/>
      <w:r>
        <w:t>Meteorological Boundary Conditions</w:t>
      </w:r>
      <w:bookmarkEnd w:id="82"/>
      <w:bookmarkEnd w:id="83"/>
      <w:bookmarkEnd w:id="84"/>
      <w:bookmarkEnd w:id="85"/>
    </w:p>
    <w:p w:rsidR="00510E55" w:rsidRDefault="0088162B">
      <w:pPr>
        <w:pStyle w:val="NRELText"/>
      </w:pPr>
      <w:r>
        <w:t xml:space="preserve">The </w:t>
      </w:r>
      <w:r w:rsidR="00013EBF">
        <w:fldChar w:fldCharType="begin"/>
      </w:r>
      <w:r w:rsidR="006D4CC8">
        <w:instrText xml:space="preserve"> REF Heading_MetBndryConditions \h </w:instrText>
      </w:r>
      <w:r w:rsidR="00013EBF">
        <w:fldChar w:fldCharType="separate"/>
      </w:r>
      <w:r w:rsidR="00263541">
        <w:t>Meteorological Boundary Conditions</w:t>
      </w:r>
      <w:r w:rsidR="00013EBF">
        <w:fldChar w:fldCharType="end"/>
      </w:r>
      <w:r>
        <w:t xml:space="preserve"> section of the TurbSim input file</w:t>
      </w:r>
      <w:r w:rsidR="005B304B">
        <w:t xml:space="preserve"> </w:t>
      </w:r>
      <w:r w:rsidR="00F04A49">
        <w:t>sets the spectral model to simulate, determines the mean wind speeds, and sets the boundary conditions for the spectral models defined in the IEC standards.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w:t>
      </w:r>
      <w:r w:rsidR="00CB3686">
        <w:t xml:space="preserve">the function of </w:t>
      </w:r>
      <w:r w:rsidR="00A93A1D">
        <w:t>the input parameters from this section.</w:t>
      </w:r>
    </w:p>
    <w:p w:rsidR="00DC5F7C" w:rsidRDefault="000B15EB">
      <w:pPr>
        <w:pStyle w:val="Head3"/>
      </w:pPr>
      <w:r w:rsidRPr="00772BC7">
        <w:t xml:space="preserve">TurbModel: Turbulence </w:t>
      </w:r>
      <w:r w:rsidR="004A255C">
        <w:t>M</w:t>
      </w:r>
      <w:r w:rsidR="004A255C" w:rsidRPr="00772BC7">
        <w:t xml:space="preserve">odel </w:t>
      </w:r>
      <w:r w:rsidR="00D744B5" w:rsidRPr="00772BC7">
        <w:t>[-]</w:t>
      </w:r>
    </w:p>
    <w:p w:rsidR="0061098B" w:rsidRDefault="000B15EB" w:rsidP="00CE2E82">
      <w:pPr>
        <w:pStyle w:val="NRELText"/>
      </w:pPr>
      <w:r>
        <w:t xml:space="preserve">The </w:t>
      </w:r>
      <w:r w:rsidR="0066271C">
        <w:rPr>
          <w:i/>
        </w:rPr>
        <w:t>TurbModel</w:t>
      </w:r>
      <w:r w:rsidR="0066271C">
        <w:t xml:space="preserve"> </w:t>
      </w:r>
      <w:r>
        <w:t>parameter tells TurbSim which spectral model it should use.</w:t>
      </w:r>
      <w:r w:rsidR="008533BD">
        <w:t xml:space="preserve"> </w:t>
      </w:r>
      <w:r w:rsidR="00D744B5">
        <w:t xml:space="preserve">Enter the </w:t>
      </w:r>
      <w:r w:rsidR="00E17EE9">
        <w:t>six</w:t>
      </w:r>
      <w:r w:rsidR="005F0915">
        <w:noBreakHyphen/>
      </w:r>
      <w:r w:rsidR="00D744B5">
        <w:t>character input value of the desired spectral model.</w:t>
      </w:r>
      <w:r w:rsidR="008533BD">
        <w:t xml:space="preserve"> </w:t>
      </w:r>
      <w:r>
        <w:t xml:space="preserve">Valid values are </w:t>
      </w:r>
      <w:r w:rsidR="00456B63">
        <w:t xml:space="preserve">found in </w:t>
      </w:r>
      <w:r w:rsidR="00013EBF">
        <w:fldChar w:fldCharType="begin"/>
      </w:r>
      <w:r w:rsidR="00456B63">
        <w:instrText xml:space="preserve"> REF Table_SpecModelCodes \h </w:instrText>
      </w:r>
      <w:r w:rsidR="00013EBF">
        <w:fldChar w:fldCharType="separate"/>
      </w:r>
      <w:r w:rsidR="00263541">
        <w:t xml:space="preserve">Table </w:t>
      </w:r>
      <w:r w:rsidR="00263541">
        <w:rPr>
          <w:noProof/>
        </w:rPr>
        <w:t>4</w:t>
      </w:r>
      <w:r w:rsidR="00013EBF">
        <w:fldChar w:fldCharType="end"/>
      </w:r>
      <w:r w:rsidR="00456B63">
        <w:t>.</w:t>
      </w:r>
      <w:r w:rsidR="008533BD">
        <w:t xml:space="preserve"> </w:t>
      </w:r>
      <w:r>
        <w:t xml:space="preserve">For more information on these models, see the </w:t>
      </w:r>
      <w:r w:rsidR="00013EBF">
        <w:fldChar w:fldCharType="begin"/>
      </w:r>
      <w:r>
        <w:instrText xml:space="preserve"> REF Heading_SpectralModels \h </w:instrText>
      </w:r>
      <w:r w:rsidR="00013EBF">
        <w:fldChar w:fldCharType="separate"/>
      </w:r>
      <w:r w:rsidR="00263541">
        <w:t>Spectral Models</w:t>
      </w:r>
      <w:r w:rsidR="00013EBF">
        <w:fldChar w:fldCharType="end"/>
      </w:r>
      <w:r w:rsidR="00F04A49">
        <w:t xml:space="preserve"> section</w:t>
      </w:r>
      <w:r>
        <w:t xml:space="preserve"> in this </w:t>
      </w:r>
      <w:r w:rsidR="00A02D22">
        <w:t>document</w:t>
      </w:r>
      <w:r>
        <w:t>.</w:t>
      </w:r>
    </w:p>
    <w:p w:rsidR="00510E55" w:rsidRDefault="00B400F1">
      <w:pPr>
        <w:pStyle w:val="Head3"/>
      </w:pPr>
      <w:r>
        <w:t>IECstandard</w:t>
      </w:r>
      <w:r w:rsidR="000B15EB">
        <w:t xml:space="preserve">: IEC </w:t>
      </w:r>
      <w:r w:rsidR="004A255C">
        <w:t xml:space="preserve">Standard </w:t>
      </w:r>
      <w:r w:rsidR="00361D35">
        <w:t>[</w:t>
      </w:r>
      <w:r w:rsidR="00852175">
        <w:t>-</w:t>
      </w:r>
      <w:r w:rsidR="00361D35">
        <w:t>]</w:t>
      </w:r>
    </w:p>
    <w:p w:rsidR="00510E55" w:rsidRDefault="0077108B">
      <w:pPr>
        <w:pStyle w:val="NRELText"/>
      </w:pPr>
      <w:r>
        <w:pict>
          <v:shape id="_x0000_s4942" type="#_x0000_t202" style="position:absolute;margin-left:0;margin-top:0;width:468pt;height:216.9pt;z-index:251660288;mso-wrap-distance-left:14.4pt;mso-position-horizontal:center;mso-position-horizontal-relative:margin;mso-position-vertical:bottom;mso-position-vertical-relative:margin;v-text-anchor:bottom" filled="f" stroked="f">
            <v:textbox style="mso-next-textbox:#_x0000_s4942" inset=",10.8pt,,0">
              <w:txbxContent>
                <w:p w:rsidR="00263541" w:rsidRDefault="00263541" w:rsidP="0061098B">
                  <w:pPr>
                    <w:pStyle w:val="NRELTableCaption"/>
                    <w:spacing w:before="0"/>
                  </w:pPr>
                  <w:bookmarkStart w:id="86" w:name="Table_SpecModelCodes"/>
                  <w:bookmarkStart w:id="87" w:name="_Toc238955053"/>
                  <w:bookmarkStart w:id="88" w:name="_Toc336257234"/>
                  <w:r>
                    <w:t xml:space="preserve">Table </w:t>
                  </w:r>
                  <w:fldSimple w:instr=" SEQ Table \* ARABIC ">
                    <w:r>
                      <w:rPr>
                        <w:noProof/>
                      </w:rPr>
                      <w:t>4</w:t>
                    </w:r>
                  </w:fldSimple>
                  <w:bookmarkEnd w:id="86"/>
                  <w:r>
                    <w:t>. Valid TurbSim Spectral Models</w:t>
                  </w:r>
                  <w:bookmarkEnd w:id="87"/>
                  <w:bookmarkEnd w:id="88"/>
                </w:p>
                <w:tbl>
                  <w:tblPr>
                    <w:tblW w:w="4015" w:type="pct"/>
                    <w:jc w:val="center"/>
                    <w:tblLayout w:type="fixed"/>
                    <w:tblCellMar>
                      <w:top w:w="72" w:type="dxa"/>
                      <w:left w:w="72" w:type="dxa"/>
                      <w:bottom w:w="72" w:type="dxa"/>
                      <w:right w:w="72" w:type="dxa"/>
                    </w:tblCellMar>
                    <w:tblLook w:val="0000" w:firstRow="0" w:lastRow="0" w:firstColumn="0" w:lastColumn="0" w:noHBand="0" w:noVBand="0"/>
                  </w:tblPr>
                  <w:tblGrid>
                    <w:gridCol w:w="2911"/>
                    <w:gridCol w:w="4501"/>
                  </w:tblGrid>
                  <w:tr w:rsidR="00263541" w:rsidTr="00D03E30">
                    <w:trPr>
                      <w:jc w:val="center"/>
                    </w:trPr>
                    <w:tc>
                      <w:tcPr>
                        <w:tcW w:w="1964" w:type="pct"/>
                        <w:tcBorders>
                          <w:top w:val="single" w:sz="6" w:space="0" w:color="auto"/>
                          <w:bottom w:val="single" w:sz="6" w:space="0" w:color="auto"/>
                        </w:tcBorders>
                        <w:vAlign w:val="center"/>
                      </w:tcPr>
                      <w:p w:rsidR="00263541" w:rsidRDefault="00263541" w:rsidP="00F04A49">
                        <w:pPr>
                          <w:pStyle w:val="NRELTableText"/>
                          <w:rPr>
                            <w:b/>
                            <w:noProof/>
                          </w:rPr>
                        </w:pPr>
                        <w:r w:rsidRPr="00ED7880">
                          <w:rPr>
                            <w:b/>
                            <w:i/>
                            <w:noProof/>
                          </w:rPr>
                          <w:t>TurbModel</w:t>
                        </w:r>
                        <w:r>
                          <w:rPr>
                            <w:b/>
                            <w:noProof/>
                          </w:rPr>
                          <w:t xml:space="preserve"> Input Value</w:t>
                        </w:r>
                      </w:p>
                    </w:tc>
                    <w:tc>
                      <w:tcPr>
                        <w:tcW w:w="3036"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D03E30">
                    <w:trPr>
                      <w:jc w:val="center"/>
                    </w:trPr>
                    <w:tc>
                      <w:tcPr>
                        <w:tcW w:w="1964" w:type="pct"/>
                        <w:vAlign w:val="center"/>
                      </w:tcPr>
                      <w:p w:rsidR="00263541" w:rsidRDefault="00263541">
                        <w:pPr>
                          <w:pStyle w:val="NRELTableText"/>
                        </w:pPr>
                        <w:r>
                          <w:t>GP_LLJ</w:t>
                        </w:r>
                      </w:p>
                    </w:tc>
                    <w:tc>
                      <w:tcPr>
                        <w:tcW w:w="3036" w:type="pct"/>
                        <w:vAlign w:val="center"/>
                      </w:tcPr>
                      <w:p w:rsidR="00263541" w:rsidRDefault="00263541" w:rsidP="00D06B56">
                        <w:pPr>
                          <w:pStyle w:val="NRELTableText"/>
                        </w:pPr>
                        <w:r>
                          <w:t>NREL Great Plains low-level jet</w:t>
                        </w:r>
                      </w:p>
                    </w:tc>
                  </w:tr>
                  <w:tr w:rsidR="00263541" w:rsidTr="00D03E30">
                    <w:trPr>
                      <w:jc w:val="center"/>
                    </w:trPr>
                    <w:tc>
                      <w:tcPr>
                        <w:tcW w:w="1964" w:type="pct"/>
                        <w:vAlign w:val="center"/>
                      </w:tcPr>
                      <w:p w:rsidR="00263541" w:rsidRDefault="00263541">
                        <w:pPr>
                          <w:pStyle w:val="NRELTableText"/>
                        </w:pPr>
                        <w:r>
                          <w:t>IECKAI</w:t>
                        </w:r>
                      </w:p>
                    </w:tc>
                    <w:tc>
                      <w:tcPr>
                        <w:tcW w:w="3036" w:type="pct"/>
                        <w:vAlign w:val="center"/>
                      </w:tcPr>
                      <w:p w:rsidR="00263541" w:rsidRDefault="00263541" w:rsidP="00F04A49">
                        <w:pPr>
                          <w:pStyle w:val="NRELTableText"/>
                        </w:pPr>
                        <w:r>
                          <w:t>IEC Kaimal</w:t>
                        </w:r>
                      </w:p>
                    </w:tc>
                  </w:tr>
                  <w:tr w:rsidR="00263541" w:rsidTr="00D03E30">
                    <w:trPr>
                      <w:jc w:val="center"/>
                    </w:trPr>
                    <w:tc>
                      <w:tcPr>
                        <w:tcW w:w="1964" w:type="pct"/>
                        <w:tcBorders>
                          <w:bottom w:val="single" w:sz="6" w:space="0" w:color="auto"/>
                        </w:tcBorders>
                        <w:vAlign w:val="center"/>
                      </w:tcPr>
                      <w:p w:rsidR="00263541" w:rsidRDefault="00263541">
                        <w:pPr>
                          <w:pStyle w:val="NRELTableText"/>
                        </w:pPr>
                        <w:r>
                          <w:t>IECVKM</w:t>
                        </w:r>
                      </w:p>
                    </w:tc>
                    <w:tc>
                      <w:tcPr>
                        <w:tcW w:w="3036" w:type="pct"/>
                        <w:tcBorders>
                          <w:bottom w:val="single" w:sz="6" w:space="0" w:color="auto"/>
                        </w:tcBorders>
                        <w:vAlign w:val="center"/>
                      </w:tcPr>
                      <w:p w:rsidR="00263541" w:rsidRDefault="00263541" w:rsidP="00F04A49">
                        <w:pPr>
                          <w:pStyle w:val="NRELTableText"/>
                        </w:pPr>
                        <w:r>
                          <w:t xml:space="preserve">IEC von Karman </w:t>
                        </w:r>
                      </w:p>
                    </w:tc>
                  </w:tr>
                  <w:tr w:rsidR="00263541" w:rsidTr="00D03E30">
                    <w:trPr>
                      <w:jc w:val="center"/>
                    </w:trPr>
                    <w:tc>
                      <w:tcPr>
                        <w:tcW w:w="1964" w:type="pct"/>
                        <w:vAlign w:val="center"/>
                      </w:tcPr>
                      <w:p w:rsidR="00263541" w:rsidRDefault="00263541">
                        <w:pPr>
                          <w:pStyle w:val="NRELTableText"/>
                        </w:pPr>
                        <w:r>
                          <w:t>NWTCUP</w:t>
                        </w:r>
                        <w:r w:rsidRPr="00E752FD" w:rsidDel="00F04A49">
                          <w:t xml:space="preserve"> </w:t>
                        </w:r>
                      </w:p>
                    </w:tc>
                    <w:tc>
                      <w:tcPr>
                        <w:tcW w:w="3036" w:type="pct"/>
                        <w:vAlign w:val="center"/>
                      </w:tcPr>
                      <w:p w:rsidR="00263541" w:rsidRDefault="00263541" w:rsidP="00EC1FD5">
                        <w:pPr>
                          <w:pStyle w:val="NRELTableText"/>
                        </w:pPr>
                        <w:r>
                          <w:t>NREL National Wind Technology Center</w:t>
                        </w:r>
                      </w:p>
                    </w:tc>
                  </w:tr>
                  <w:tr w:rsidR="00263541" w:rsidTr="00D03E30">
                    <w:trPr>
                      <w:jc w:val="center"/>
                    </w:trPr>
                    <w:tc>
                      <w:tcPr>
                        <w:tcW w:w="1964" w:type="pct"/>
                        <w:vAlign w:val="center"/>
                      </w:tcPr>
                      <w:p w:rsidR="00263541" w:rsidRDefault="00263541">
                        <w:pPr>
                          <w:pStyle w:val="NRELTableText"/>
                        </w:pPr>
                        <w:r>
                          <w:t>SMOOTH</w:t>
                        </w:r>
                      </w:p>
                    </w:tc>
                    <w:tc>
                      <w:tcPr>
                        <w:tcW w:w="3036" w:type="pct"/>
                        <w:vAlign w:val="center"/>
                      </w:tcPr>
                      <w:p w:rsidR="00263541" w:rsidRDefault="00263541">
                        <w:pPr>
                          <w:pStyle w:val="NRELTableText"/>
                        </w:pPr>
                        <w:r>
                          <w:t>Ris</w:t>
                        </w:r>
                        <w:r>
                          <w:rPr>
                            <w:rFonts w:cs="Arial"/>
                          </w:rPr>
                          <w:t>ø</w:t>
                        </w:r>
                        <w:r>
                          <w:t xml:space="preserve"> smooth terrain </w:t>
                        </w:r>
                      </w:p>
                    </w:tc>
                  </w:tr>
                  <w:tr w:rsidR="00263541" w:rsidTr="00D03E30">
                    <w:trPr>
                      <w:jc w:val="center"/>
                    </w:trPr>
                    <w:tc>
                      <w:tcPr>
                        <w:tcW w:w="1964" w:type="pct"/>
                        <w:tcBorders>
                          <w:bottom w:val="single" w:sz="6" w:space="0" w:color="auto"/>
                        </w:tcBorders>
                        <w:vAlign w:val="center"/>
                      </w:tcPr>
                      <w:p w:rsidR="00263541" w:rsidRDefault="00263541" w:rsidP="00B23DA9">
                        <w:pPr>
                          <w:pStyle w:val="NRELTableText"/>
                        </w:pPr>
                        <w:r>
                          <w:t>WF_07D</w:t>
                        </w:r>
                      </w:p>
                    </w:tc>
                    <w:tc>
                      <w:tcPr>
                        <w:tcW w:w="3036" w:type="pct"/>
                        <w:tcBorders>
                          <w:bottom w:val="single" w:sz="6" w:space="0" w:color="auto"/>
                        </w:tcBorders>
                        <w:vAlign w:val="center"/>
                      </w:tcPr>
                      <w:p w:rsidR="00263541" w:rsidRDefault="00263541" w:rsidP="00F04A49">
                        <w:pPr>
                          <w:pStyle w:val="NRELTableText"/>
                        </w:pPr>
                        <w:r>
                          <w:t>NREL wind farm: 7 rotor-diameters downwind</w:t>
                        </w:r>
                      </w:p>
                    </w:tc>
                  </w:tr>
                  <w:tr w:rsidR="00263541" w:rsidTr="00ED7880">
                    <w:trPr>
                      <w:jc w:val="center"/>
                    </w:trPr>
                    <w:tc>
                      <w:tcPr>
                        <w:tcW w:w="1964" w:type="pct"/>
                        <w:vAlign w:val="center"/>
                      </w:tcPr>
                      <w:p w:rsidR="00263541" w:rsidRDefault="00263541">
                        <w:pPr>
                          <w:pStyle w:val="NRELTableText"/>
                        </w:pPr>
                        <w:r>
                          <w:t>WF_14D</w:t>
                        </w:r>
                      </w:p>
                    </w:tc>
                    <w:tc>
                      <w:tcPr>
                        <w:tcW w:w="3036" w:type="pct"/>
                        <w:vAlign w:val="center"/>
                      </w:tcPr>
                      <w:p w:rsidR="00263541" w:rsidRDefault="00263541" w:rsidP="00456B63">
                        <w:pPr>
                          <w:pStyle w:val="NRELTableText"/>
                        </w:pPr>
                        <w:r>
                          <w:t>NREL wind farm: 14 rotor-diameters downwind</w:t>
                        </w:r>
                      </w:p>
                    </w:tc>
                  </w:tr>
                  <w:tr w:rsidR="00263541" w:rsidTr="00ED7880">
                    <w:trPr>
                      <w:jc w:val="center"/>
                    </w:trPr>
                    <w:tc>
                      <w:tcPr>
                        <w:tcW w:w="1964" w:type="pct"/>
                        <w:vAlign w:val="center"/>
                      </w:tcPr>
                      <w:p w:rsidR="00263541" w:rsidRDefault="00263541">
                        <w:pPr>
                          <w:pStyle w:val="NRELTableText"/>
                        </w:pPr>
                        <w:r>
                          <w:t>WF_UPW</w:t>
                        </w:r>
                      </w:p>
                    </w:tc>
                    <w:tc>
                      <w:tcPr>
                        <w:tcW w:w="3036" w:type="pct"/>
                        <w:vAlign w:val="center"/>
                      </w:tcPr>
                      <w:p w:rsidR="00263541" w:rsidRDefault="00263541" w:rsidP="00EC1FD5">
                        <w:pPr>
                          <w:pStyle w:val="NRELTableText"/>
                        </w:pPr>
                        <w:r>
                          <w:t>NREL wind farm: upwind</w:t>
                        </w:r>
                      </w:p>
                    </w:tc>
                  </w:tr>
                  <w:tr w:rsidR="00263541" w:rsidTr="00ED7880">
                    <w:trPr>
                      <w:jc w:val="center"/>
                    </w:trPr>
                    <w:tc>
                      <w:tcPr>
                        <w:tcW w:w="1964" w:type="pct"/>
                        <w:tcBorders>
                          <w:bottom w:val="single" w:sz="6" w:space="0" w:color="auto"/>
                        </w:tcBorders>
                        <w:vAlign w:val="center"/>
                      </w:tcPr>
                      <w:p w:rsidR="00263541" w:rsidRDefault="00263541" w:rsidP="00E0079E">
                        <w:pPr>
                          <w:pStyle w:val="NRELTableText"/>
                        </w:pPr>
                        <w:r>
                          <w:t>TIDAL</w:t>
                        </w:r>
                      </w:p>
                    </w:tc>
                    <w:tc>
                      <w:tcPr>
                        <w:tcW w:w="3036" w:type="pct"/>
                        <w:tcBorders>
                          <w:bottom w:val="single" w:sz="6" w:space="0" w:color="auto"/>
                        </w:tcBorders>
                        <w:vAlign w:val="center"/>
                      </w:tcPr>
                      <w:p w:rsidR="00263541" w:rsidRDefault="00263541" w:rsidP="00E0079E">
                        <w:pPr>
                          <w:pStyle w:val="NRELTableText"/>
                        </w:pPr>
                        <w:r>
                          <w:t>Tidal channel turbulence model (water)</w:t>
                        </w:r>
                      </w:p>
                    </w:tc>
                  </w:tr>
                </w:tbl>
                <w:p w:rsidR="00263541" w:rsidRDefault="00263541" w:rsidP="00DA5840"/>
              </w:txbxContent>
            </v:textbox>
            <w10:wrap type="square" anchorx="margin" anchory="margin"/>
          </v:shape>
        </w:pict>
      </w:r>
      <w:r w:rsidR="000B15EB">
        <w:t>Th</w:t>
      </w:r>
      <w:r w:rsidR="007964B5">
        <w:t xml:space="preserve">is </w:t>
      </w:r>
      <w:r w:rsidR="000B15EB">
        <w:t>input parameter tells TurbSim which IEC standard to use.</w:t>
      </w:r>
      <w:r w:rsidR="008533BD">
        <w:t xml:space="preserve"> </w:t>
      </w:r>
      <w:r w:rsidR="000B15EB">
        <w:t>Enter “1” to use the scaling from the IEC 61400</w:t>
      </w:r>
      <w:r w:rsidR="000B7170">
        <w:noBreakHyphen/>
      </w:r>
      <w:r w:rsidR="000B15EB">
        <w:t xml:space="preserve">1 </w:t>
      </w:r>
      <w:bookmarkStart w:id="89" w:name="Reference_IECed3"/>
      <w:r w:rsidR="000B15EB">
        <w:t>[</w:t>
      </w:r>
      <w:fldSimple w:instr=" SEQ References \* MERGEFORMAT ">
        <w:r w:rsidR="00263541">
          <w:rPr>
            <w:noProof/>
          </w:rPr>
          <w:t>20</w:t>
        </w:r>
      </w:fldSimple>
      <w:r w:rsidR="000B15EB">
        <w:t>]</w:t>
      </w:r>
      <w:bookmarkEnd w:id="89"/>
      <w:r w:rsidR="000B15EB">
        <w:t xml:space="preserve"> standard or enter “2” or “3” to use the scaling from the IEC 61400</w:t>
      </w:r>
      <w:r w:rsidR="000B7170">
        <w:noBreakHyphen/>
      </w:r>
      <w:r w:rsidR="000B15EB">
        <w:t>2</w:t>
      </w:r>
      <w:r w:rsidR="00D04CB7">
        <w:t xml:space="preserve"> (small wind turbine</w:t>
      </w:r>
      <w:r w:rsidR="000C289E">
        <w:t xml:space="preserve">) </w:t>
      </w:r>
      <w:bookmarkStart w:id="90" w:name="Reference_IEC2Small"/>
      <w:r w:rsidR="000B15EB">
        <w:t>[</w:t>
      </w:r>
      <w:fldSimple w:instr=" SEQ References \* MERGEFORMAT ">
        <w:r w:rsidR="00263541">
          <w:rPr>
            <w:noProof/>
          </w:rPr>
          <w:t>21</w:t>
        </w:r>
      </w:fldSimple>
      <w:r w:rsidR="000B15EB">
        <w:t>]</w:t>
      </w:r>
      <w:bookmarkEnd w:id="90"/>
      <w:r w:rsidR="000B15EB">
        <w:t xml:space="preserve"> or </w:t>
      </w:r>
      <w:r w:rsidR="000B7170">
        <w:noBreakHyphen/>
      </w:r>
      <w:r w:rsidR="000B15EB">
        <w:t>3</w:t>
      </w:r>
      <w:r w:rsidR="00D04CB7">
        <w:t xml:space="preserve"> (offshore wind turbine</w:t>
      </w:r>
      <w:r w:rsidR="000C289E">
        <w:t xml:space="preserve">) </w:t>
      </w:r>
      <w:bookmarkStart w:id="91" w:name="Reference_IEC3Offshore"/>
      <w:r w:rsidR="000B15EB">
        <w:t>[</w:t>
      </w:r>
      <w:fldSimple w:instr=" SEQ References \* MERGEFORMAT ">
        <w:r w:rsidR="00263541">
          <w:rPr>
            <w:noProof/>
          </w:rPr>
          <w:t>22</w:t>
        </w:r>
      </w:fldSimple>
      <w:r w:rsidR="000B15EB">
        <w:t>]</w:t>
      </w:r>
      <w:bookmarkEnd w:id="91"/>
      <w:r w:rsidR="000B15EB">
        <w:t xml:space="preserve"> standards.</w:t>
      </w:r>
      <w:r w:rsidR="008533BD">
        <w:t xml:space="preserve"> </w:t>
      </w:r>
      <w:r w:rsidR="00F02451">
        <w:t xml:space="preserve">To </w:t>
      </w:r>
      <w:r w:rsidR="000B15EB">
        <w:t xml:space="preserve">use the scaling parameters from the second edition of </w:t>
      </w:r>
      <w:r w:rsidR="000B15EB" w:rsidRPr="00893C80">
        <w:t>the IEC 61400</w:t>
      </w:r>
      <w:r w:rsidR="00F02451">
        <w:noBreakHyphen/>
      </w:r>
      <w:r w:rsidR="000B15EB" w:rsidRPr="00893C80">
        <w:t>1</w:t>
      </w:r>
      <w:r w:rsidR="000B15EB">
        <w:t xml:space="preserve"> standard </w:t>
      </w:r>
      <w:bookmarkStart w:id="92" w:name="Reference_IECed2"/>
      <w:r w:rsidR="000B15EB">
        <w:t>[</w:t>
      </w:r>
      <w:fldSimple w:instr=" SEQ References \* MERGEFORMAT ">
        <w:r w:rsidR="00263541">
          <w:rPr>
            <w:noProof/>
          </w:rPr>
          <w:t>23</w:t>
        </w:r>
      </w:fldSimple>
      <w:r w:rsidR="000B15EB">
        <w:t>]</w:t>
      </w:r>
      <w:bookmarkEnd w:id="92"/>
      <w:r w:rsidR="000B15EB">
        <w:t xml:space="preserve">, follow </w:t>
      </w:r>
      <w:r w:rsidR="00F02451">
        <w:t xml:space="preserve">the </w:t>
      </w:r>
      <w:r w:rsidR="000B15EB">
        <w:t>input with the string “</w:t>
      </w:r>
      <w:r w:rsidR="00F02451">
        <w:noBreakHyphen/>
      </w:r>
      <w:r w:rsidR="000B15EB">
        <w:t>ED2” (i.e.</w:t>
      </w:r>
      <w:r w:rsidR="00D66D1F">
        <w:t>,</w:t>
      </w:r>
      <w:r w:rsidR="000B15EB">
        <w:t xml:space="preserve"> “1</w:t>
      </w:r>
      <w:r w:rsidR="00F02451">
        <w:noBreakHyphen/>
      </w:r>
      <w:r w:rsidR="000B15EB">
        <w:t>ED2”).</w:t>
      </w:r>
      <w:r w:rsidR="008533BD">
        <w:t xml:space="preserve"> </w:t>
      </w:r>
      <w:r w:rsidR="000B15EB">
        <w:t xml:space="preserve">Likewise, </w:t>
      </w:r>
      <w:r w:rsidR="00F02451">
        <w:t>to</w:t>
      </w:r>
      <w:r w:rsidR="000B15EB">
        <w:t xml:space="preserve"> use the scaling parameters from </w:t>
      </w:r>
      <w:r w:rsidR="000B15EB" w:rsidRPr="003438F8">
        <w:t>IEC 61400</w:t>
      </w:r>
      <w:r w:rsidR="00F02451">
        <w:noBreakHyphen/>
      </w:r>
      <w:r w:rsidR="000B15EB" w:rsidRPr="003438F8">
        <w:t xml:space="preserve">1, </w:t>
      </w:r>
      <w:r w:rsidR="00F73EF8">
        <w:t>3</w:t>
      </w:r>
      <w:r w:rsidR="00F73EF8" w:rsidRPr="00F73EF8">
        <w:rPr>
          <w:vertAlign w:val="superscript"/>
        </w:rPr>
        <w:t>rd</w:t>
      </w:r>
      <w:r w:rsidR="00F73EF8">
        <w:t xml:space="preserve"> ed. </w:t>
      </w:r>
      <w:r w:rsidR="00013EBF">
        <w:fldChar w:fldCharType="begin"/>
      </w:r>
      <w:r w:rsidR="008A062C">
        <w:instrText xml:space="preserve"> REF Reference_IECed3 \h  \* MERGEFORMAT </w:instrText>
      </w:r>
      <w:r w:rsidR="00013EBF">
        <w:fldChar w:fldCharType="separate"/>
      </w:r>
      <w:r w:rsidR="00263541" w:rsidRPr="00263541">
        <w:rPr>
          <w:bCs/>
        </w:rPr>
        <w:t>[</w:t>
      </w:r>
      <w:r w:rsidR="00263541" w:rsidRPr="005325D6">
        <w:rPr>
          <w:bCs/>
        </w:rPr>
        <w:t>20</w:t>
      </w:r>
      <w:r w:rsidR="00263541" w:rsidRPr="00263541">
        <w:rPr>
          <w:bCs/>
        </w:rPr>
        <w:t>]</w:t>
      </w:r>
      <w:r w:rsidR="00013EBF">
        <w:fldChar w:fldCharType="end"/>
      </w:r>
      <w:r w:rsidR="000B15EB" w:rsidRPr="0091707E">
        <w:t>,</w:t>
      </w:r>
      <w:r w:rsidR="000B15EB" w:rsidRPr="003438F8">
        <w:t xml:space="preserve"> input the string “1</w:t>
      </w:r>
      <w:r w:rsidR="00F02451">
        <w:noBreakHyphen/>
      </w:r>
      <w:r w:rsidR="000B15EB" w:rsidRPr="003438F8">
        <w:t>ED3”.</w:t>
      </w:r>
      <w:r w:rsidR="008533BD">
        <w:t xml:space="preserve"> </w:t>
      </w:r>
      <w:r w:rsidR="000B15EB">
        <w:t>If the 61400</w:t>
      </w:r>
      <w:r w:rsidR="00F02451">
        <w:noBreakHyphen/>
      </w:r>
      <w:r w:rsidR="000B15EB">
        <w:t xml:space="preserve">1 edition number is not specified, </w:t>
      </w:r>
      <w:r w:rsidR="000B15EB" w:rsidRPr="003438F8">
        <w:t>TurbSim use</w:t>
      </w:r>
      <w:r w:rsidR="00F02451">
        <w:t>s</w:t>
      </w:r>
      <w:r w:rsidR="000B15EB" w:rsidRPr="003438F8">
        <w:t xml:space="preserve"> the scaling from the third edition of IEC 61400</w:t>
      </w:r>
      <w:r w:rsidR="00F02451">
        <w:noBreakHyphen/>
      </w:r>
      <w:r w:rsidR="000B15EB" w:rsidRPr="003438F8">
        <w:t>1 for the Kaimal model and scaling from the standard’s second edition for the von Karman model</w:t>
      </w:r>
      <w:r w:rsidR="00F02451">
        <w:t xml:space="preserve"> (</w:t>
      </w:r>
      <w:r w:rsidR="000B15EB" w:rsidRPr="003438F8">
        <w:t>which is not</w:t>
      </w:r>
      <w:r w:rsidR="000B15EB">
        <w:t xml:space="preserve"> defined in the newer edition</w:t>
      </w:r>
      <w:r w:rsidR="00F02451">
        <w:t>)</w:t>
      </w:r>
      <w:r w:rsidR="000B15EB">
        <w:t>.</w:t>
      </w:r>
      <w:r w:rsidR="008533BD">
        <w:t xml:space="preserve"> </w:t>
      </w:r>
      <w:r w:rsidR="000B15EB">
        <w:t xml:space="preserve">This input </w:t>
      </w:r>
      <w:r w:rsidR="00AF7210">
        <w:t xml:space="preserve">parameter </w:t>
      </w:r>
      <w:r w:rsidR="000B15EB">
        <w:t xml:space="preserve">is </w:t>
      </w:r>
      <w:r w:rsidR="00AF7210">
        <w:t xml:space="preserve">used </w:t>
      </w:r>
      <w:r w:rsidR="00452ECE">
        <w:t xml:space="preserve">only </w:t>
      </w:r>
      <w:r w:rsidR="000B15EB">
        <w:t>if the spectral model is IECKAI or IECVKM.</w:t>
      </w:r>
    </w:p>
    <w:p w:rsidR="00510E55" w:rsidRDefault="00B400F1">
      <w:pPr>
        <w:pStyle w:val="Head3"/>
      </w:pPr>
      <w:r>
        <w:lastRenderedPageBreak/>
        <w:t>IECturbc</w:t>
      </w:r>
      <w:r w:rsidR="00B336F6">
        <w:t xml:space="preserve">: IEC </w:t>
      </w:r>
      <w:r w:rsidR="004A255C">
        <w:t xml:space="preserve">Turbulence </w:t>
      </w:r>
      <w:r w:rsidR="00361D35">
        <w:t>[%]</w:t>
      </w:r>
    </w:p>
    <w:p w:rsidR="00845C4A" w:rsidRDefault="00E11AD5">
      <w:pPr>
        <w:pStyle w:val="NRELText"/>
      </w:pPr>
      <w:r>
        <w:t xml:space="preserve">The </w:t>
      </w:r>
      <w:r w:rsidR="003769E1">
        <w:rPr>
          <w:i/>
        </w:rPr>
        <w:t>IECturbc</w:t>
      </w:r>
      <w:r w:rsidR="003769E1">
        <w:t xml:space="preserve"> </w:t>
      </w:r>
      <w:r>
        <w:t xml:space="preserve">parameter tells TurbSim what turbulence intensity you want to use with the IEC Kaimal or von Karman </w:t>
      </w:r>
      <w:r w:rsidR="00B336F6">
        <w:t xml:space="preserve">spectral </w:t>
      </w:r>
      <w:r>
        <w:t>models.</w:t>
      </w:r>
      <w:r w:rsidR="008533BD">
        <w:t xml:space="preserve"> </w:t>
      </w:r>
      <w:r>
        <w:t>Input values of “A</w:t>
      </w:r>
      <w:r w:rsidR="00F02451">
        <w:t>,</w:t>
      </w:r>
      <w:r>
        <w:t>” “B</w:t>
      </w:r>
      <w:r w:rsidR="00F02451">
        <w:t>,</w:t>
      </w:r>
      <w:r>
        <w:t xml:space="preserve">” or “C” correspond to the standard IEC </w:t>
      </w:r>
      <w:r w:rsidR="00452ECE">
        <w:t>categories of</w:t>
      </w:r>
      <w:r>
        <w:t xml:space="preserve"> turbulence characteristics, with “A” being the most turbulent.</w:t>
      </w:r>
      <w:r w:rsidR="008533BD">
        <w:t xml:space="preserve"> </w:t>
      </w:r>
      <w:r w:rsidR="00013EBF">
        <w:fldChar w:fldCharType="begin"/>
      </w:r>
      <w:r w:rsidR="00845C4A">
        <w:instrText xml:space="preserve"> REF Figure_IECTI \h </w:instrText>
      </w:r>
      <w:r w:rsidR="00013EBF">
        <w:fldChar w:fldCharType="separate"/>
      </w:r>
      <w:r w:rsidR="00263541">
        <w:t xml:space="preserve">Figure </w:t>
      </w:r>
      <w:r w:rsidR="00263541">
        <w:rPr>
          <w:noProof/>
        </w:rPr>
        <w:t>7</w:t>
      </w:r>
      <w:r w:rsidR="00013EBF">
        <w:fldChar w:fldCharType="end"/>
      </w:r>
      <w:r w:rsidR="00845C4A">
        <w:t xml:space="preserve"> contains the relationship between wind speed and standard deviation for the standard IEC categories</w:t>
      </w:r>
      <w:r w:rsidR="00275B34">
        <w:t xml:space="preserve"> and turbulence types</w:t>
      </w:r>
      <w:r w:rsidR="00845C4A">
        <w:t>.</w:t>
      </w:r>
      <w:r w:rsidR="008533BD">
        <w:t xml:space="preserve"> </w:t>
      </w:r>
      <w:r>
        <w:t>You can also specify the TI in percent instead of choosing the turbulence</w:t>
      </w:r>
      <w:r w:rsidR="00452ECE">
        <w:t xml:space="preserve"> categories</w:t>
      </w:r>
      <w:r>
        <w:t>.</w:t>
      </w:r>
      <w:r w:rsidR="008533BD">
        <w:t xml:space="preserve"> </w:t>
      </w:r>
      <w:r w:rsidR="00845C4A">
        <w:t xml:space="preserve">In this case, the standard deviation of the longitudinal wind speed, </w:t>
      </w:r>
      <w:r w:rsidR="00845C4A" w:rsidRPr="00845C4A">
        <w:rPr>
          <w:position w:val="-12"/>
        </w:rPr>
        <w:object w:dxaOrig="279" w:dyaOrig="360">
          <v:shape id="_x0000_i1042" type="#_x0000_t75" style="width:15.6pt;height:19.35pt" o:ole="">
            <v:imagedata r:id="rId97" o:title=""/>
          </v:shape>
          <o:OLEObject Type="Embed" ProgID="Equation.DSMT4" ShapeID="_x0000_i1042" DrawAspect="Content" ObjectID="_1432636026" r:id="rId98"/>
        </w:object>
      </w:r>
      <w:r w:rsidR="00845C4A">
        <w:t xml:space="preserve">, is calculated using </w:t>
      </w:r>
      <w:r w:rsidR="006D4CC8">
        <w:t xml:space="preserve">the </w:t>
      </w:r>
      <w:r w:rsidR="00E9642A">
        <w:t xml:space="preserve">following </w:t>
      </w:r>
      <w:r w:rsidR="006D4CC8">
        <w:t>equation</w:t>
      </w:r>
      <w:r w:rsidR="00E9642A">
        <w:t>:</w:t>
      </w:r>
    </w:p>
    <w:p w:rsidR="003D7A0F" w:rsidRDefault="00845C4A" w:rsidP="00845C4A">
      <w:pPr>
        <w:pStyle w:val="MTDisplayEquation"/>
      </w:pPr>
      <w:r>
        <w:tab/>
      </w:r>
      <w:r w:rsidR="00C327FF" w:rsidRPr="00845C4A">
        <w:rPr>
          <w:position w:val="-24"/>
        </w:rPr>
        <w:object w:dxaOrig="1900" w:dyaOrig="620">
          <v:shape id="_x0000_i1043" type="#_x0000_t75" style="width:92.4pt;height:32.8pt" o:ole="">
            <v:imagedata r:id="rId99" o:title=""/>
          </v:shape>
          <o:OLEObject Type="Embed" ProgID="Equation.DSMT4" ShapeID="_x0000_i1043" DrawAspect="Content" ObjectID="_1432636027" r:id="rId100"/>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(6)</w:t>
      </w:r>
      <w:r w:rsidR="00013EBF">
        <w:fldChar w:fldCharType="end"/>
      </w:r>
    </w:p>
    <w:p w:rsidR="00BF2C62" w:rsidRDefault="0077108B" w:rsidP="007936A8">
      <w:pPr>
        <w:pStyle w:val="NRELText"/>
      </w:pPr>
      <w:r>
        <w:pict>
          <v:shape id="_x0000_s3714" type="#_x0000_t202" style="position:absolute;margin-left:0;margin-top:0;width:468pt;height:238.6pt;z-index:-251667456;mso-wrap-distance-top:7.2pt;mso-wrap-distance-bottom:7.2pt;mso-position-horizontal:center;mso-position-horizontal-relative:margin;mso-position-vertical:bottom;mso-position-vertical-relative:margin;v-text-anchor:bottom" wrapcoords="-35 0 -35 21529 21600 21529 21600 0 -35 0" stroked="f">
            <v:textbox style="mso-next-textbox:#_x0000_s3714" inset="3.6pt,0,3.6pt,0">
              <w:txbxContent>
                <w:p w:rsidR="00263541" w:rsidRDefault="00263541" w:rsidP="003E76E4">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4FAACA17" wp14:editId="6617A5CD">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01"/>
                                <a:srcRect l="2823" t="529" r="2811" b="926"/>
                                <a:stretch>
                                  <a:fillRect/>
                                </a:stretch>
                              </pic:blipFill>
                              <pic:spPr>
                                <a:xfrm>
                                  <a:off x="0" y="0"/>
                                  <a:ext cx="4593893" cy="2419234"/>
                                </a:xfrm>
                                <a:prstGeom prst="rect">
                                  <a:avLst/>
                                </a:prstGeom>
                              </pic:spPr>
                            </pic:pic>
                          </a:graphicData>
                        </a:graphic>
                      </wp:inline>
                    </w:drawing>
                  </w:r>
                </w:p>
                <w:p w:rsidR="00263541" w:rsidRPr="00A44633" w:rsidRDefault="00263541" w:rsidP="003F7703">
                  <w:pPr>
                    <w:pStyle w:val="NRELFigureCaption"/>
                  </w:pPr>
                  <w:bookmarkStart w:id="93" w:name="Figure_IECTI"/>
                  <w:bookmarkStart w:id="94" w:name="_Toc335905341"/>
                  <w:bookmarkStart w:id="95" w:name="_Toc336257194"/>
                  <w:r>
                    <w:t xml:space="preserve">Figure </w:t>
                  </w:r>
                  <w:fldSimple w:instr=" SEQ Figures \* MERGEFORMAT ">
                    <w:r>
                      <w:rPr>
                        <w:noProof/>
                      </w:rPr>
                      <w:t>7</w:t>
                    </w:r>
                  </w:fldSimple>
                  <w:bookmarkEnd w:id="93"/>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94"/>
                  <w:bookmarkEnd w:id="95"/>
                </w:p>
              </w:txbxContent>
            </v:textbox>
            <w10:wrap type="square" anchorx="margin" anchory="margin"/>
          </v:shape>
        </w:pict>
      </w:r>
      <w:r w:rsidR="00E11AD5">
        <w:t xml:space="preserve">If you </w:t>
      </w:r>
      <w:r w:rsidR="00F02451">
        <w:t>use</w:t>
      </w:r>
      <w:r w:rsidR="00B336F6">
        <w:t xml:space="preserve"> the NWTCUP spectral model and </w:t>
      </w:r>
      <w:r w:rsidR="00E11AD5">
        <w:t xml:space="preserve">enter the string “KHTEST” </w:t>
      </w:r>
      <w:r w:rsidR="00B336F6">
        <w:t xml:space="preserve">for the </w:t>
      </w:r>
      <w:r w:rsidR="00E752FD" w:rsidRPr="00C84631">
        <w:rPr>
          <w:i/>
        </w:rPr>
        <w:t>IECturbc</w:t>
      </w:r>
      <w:r w:rsidR="00B336F6">
        <w:t xml:space="preserve"> parameter</w:t>
      </w:r>
      <w:r w:rsidR="00E11AD5">
        <w:t>, TurbSim create</w:t>
      </w:r>
      <w:r w:rsidR="00F02451">
        <w:t>s</w:t>
      </w:r>
      <w:r w:rsidR="00E11AD5">
        <w:t xml:space="preserve"> a test wind field that can be used to see the effects of a KH billow.</w:t>
      </w:r>
      <w:r w:rsidR="008533BD">
        <w:t xml:space="preserve"> </w:t>
      </w:r>
      <w:r w:rsidR="00B336F6">
        <w:t xml:space="preserve">With this test function, </w:t>
      </w:r>
      <w:r w:rsidR="00E11AD5">
        <w:t>TurbSim override</w:t>
      </w:r>
      <w:r w:rsidR="00F02451">
        <w:t>s</w:t>
      </w:r>
      <w:r w:rsidR="00E11AD5">
        <w:t xml:space="preserve"> the inputs for Richardson number</w:t>
      </w:r>
      <w:r w:rsidR="00CC63A5">
        <w:t xml:space="preserve"> (0.02</w:t>
      </w:r>
      <w:r w:rsidR="00F02451">
        <w:t xml:space="preserve">); </w:t>
      </w:r>
      <w:r w:rsidR="00E11AD5">
        <w:t>power</w:t>
      </w:r>
      <w:r w:rsidR="00CC63A5">
        <w:t>-</w:t>
      </w:r>
      <w:r w:rsidR="00E11AD5">
        <w:t>law coefficient</w:t>
      </w:r>
      <w:r w:rsidR="00CC63A5">
        <w:t xml:space="preserve"> (0.3</w:t>
      </w:r>
      <w:r w:rsidR="00F02451">
        <w:t xml:space="preserve">); </w:t>
      </w:r>
      <w:r w:rsidR="00E11AD5">
        <w:t>and billow type, size, and location.</w:t>
      </w:r>
      <w:r w:rsidR="008533BD">
        <w:t xml:space="preserve"> </w:t>
      </w:r>
      <w:r w:rsidR="00E11AD5">
        <w:t xml:space="preserve">An LES-type billow centered on the rotor disk </w:t>
      </w:r>
      <w:r w:rsidR="00AD6E95">
        <w:t>is</w:t>
      </w:r>
      <w:r w:rsidR="00E11AD5">
        <w:t xml:space="preserve"> scaled so that</w:t>
      </w:r>
      <w:r w:rsidR="00BF2C62" w:rsidRPr="00BF2C62">
        <w:t xml:space="preserve"> </w:t>
      </w:r>
      <w:r w:rsidR="00BF2C62">
        <w:t xml:space="preserve">the billow achieves a bandwidth of </w:t>
      </w:r>
      <w:r w:rsidR="000243F7">
        <w:t xml:space="preserve">at least </w:t>
      </w:r>
      <w:r w:rsidR="00BF2C62">
        <w:t>25 Hz and so that</w:t>
      </w:r>
      <w:r w:rsidR="00E11AD5">
        <w:t xml:space="preserve"> the </w:t>
      </w:r>
      <w:r w:rsidR="0025072A">
        <w:t xml:space="preserve">expected </w:t>
      </w:r>
      <w:r w:rsidR="00BF2C62">
        <w:t xml:space="preserve">maximum </w:t>
      </w:r>
      <w:r w:rsidR="00E11AD5">
        <w:t xml:space="preserve">coherent </w:t>
      </w:r>
      <w:r w:rsidR="00B23DA9">
        <w:t>turbulent kinetic energy (C</w:t>
      </w:r>
      <w:r w:rsidR="00E11AD5">
        <w:t>TKE</w:t>
      </w:r>
      <w:r w:rsidR="00B23DA9">
        <w:t>)</w:t>
      </w:r>
      <w:r w:rsidR="00BF2C62">
        <w:t>, defined as</w:t>
      </w:r>
    </w:p>
    <w:p w:rsidR="00BF2C62" w:rsidRDefault="00BF2C62" w:rsidP="00BF2C62">
      <w:pPr>
        <w:pStyle w:val="MTDisplayEquation"/>
      </w:pPr>
      <w:r>
        <w:tab/>
      </w:r>
      <w:r w:rsidRPr="00BF2C62">
        <w:rPr>
          <w:position w:val="-16"/>
        </w:rPr>
        <w:object w:dxaOrig="3600" w:dyaOrig="520">
          <v:shape id="_x0000_i1044" type="#_x0000_t75" style="width:181.6pt;height:29.55pt" o:ole="">
            <v:imagedata r:id="rId102" o:title=""/>
          </v:shape>
          <o:OLEObject Type="Embed" ProgID="Equation.DSMT4" ShapeID="_x0000_i1044" DrawAspect="Content" ObjectID="_1432636028" r:id="rId103"/>
        </w:object>
      </w:r>
      <w:r>
        <w:t>,</w:t>
      </w:r>
      <w:r>
        <w:tab/>
      </w:r>
      <w:bookmarkStart w:id="96" w:name="Eqn_CTKE"/>
      <w:r w:rsidR="00013EBF">
        <w:fldChar w:fldCharType="begin"/>
      </w:r>
      <w:r w:rsidR="00BB18D6">
        <w:instrText xml:space="preserve"> SEQ Eqn  \n \# "(0)" \* MERGEFORMAT  \* MERGEFORMAT </w:instrText>
      </w:r>
      <w:r w:rsidR="00013EBF">
        <w:fldChar w:fldCharType="separate"/>
      </w:r>
      <w:r w:rsidR="00263541">
        <w:rPr>
          <w:noProof/>
        </w:rPr>
        <w:t>(7)</w:t>
      </w:r>
      <w:r w:rsidR="00013EBF">
        <w:fldChar w:fldCharType="end"/>
      </w:r>
      <w:bookmarkEnd w:id="96"/>
    </w:p>
    <w:p w:rsidR="00150B66" w:rsidRDefault="00E11AD5" w:rsidP="007936A8">
      <w:pPr>
        <w:pStyle w:val="NRELText"/>
      </w:pPr>
      <w:r>
        <w:t>is at least 30 m</w:t>
      </w:r>
      <w:r>
        <w:rPr>
          <w:vertAlign w:val="superscript"/>
        </w:rPr>
        <w:t>2</w:t>
      </w:r>
      <w:r>
        <w:t>/s</w:t>
      </w:r>
      <w:r>
        <w:rPr>
          <w:vertAlign w:val="superscript"/>
        </w:rPr>
        <w:t>2</w:t>
      </w:r>
      <w:r>
        <w:t>.</w:t>
      </w:r>
      <w:r w:rsidR="008533BD">
        <w:t xml:space="preserve"> </w:t>
      </w:r>
      <w:r>
        <w:t>This billow last</w:t>
      </w:r>
      <w:r w:rsidR="00A61AD5">
        <w:t>s</w:t>
      </w:r>
      <w:r>
        <w:t xml:space="preserve"> at least half of the usable length of the output time series, and start</w:t>
      </w:r>
      <w:r w:rsidR="00A61AD5">
        <w:t>s</w:t>
      </w:r>
      <w:r>
        <w:t xml:space="preserve"> a quarter of the way through the time series.</w:t>
      </w:r>
      <w:r w:rsidR="008533BD">
        <w:t xml:space="preserve"> </w:t>
      </w:r>
      <w:r w:rsidR="00901809">
        <w:t xml:space="preserve">An example of KHTEST is presented in </w:t>
      </w:r>
      <w:r w:rsidR="00013EBF">
        <w:fldChar w:fldCharType="begin"/>
      </w:r>
      <w:r w:rsidR="00901809">
        <w:instrText xml:space="preserve"> REF Figure_khtest \h </w:instrText>
      </w:r>
      <w:r w:rsidR="00013EBF">
        <w:fldChar w:fldCharType="separate"/>
      </w:r>
      <w:r w:rsidR="00263541">
        <w:t xml:space="preserve">Figure </w:t>
      </w:r>
      <w:r w:rsidR="00263541">
        <w:rPr>
          <w:noProof/>
        </w:rPr>
        <w:t>8</w:t>
      </w:r>
      <w:r w:rsidR="00013EBF">
        <w:fldChar w:fldCharType="end"/>
      </w:r>
      <w:r w:rsidR="00901809">
        <w:t>.</w:t>
      </w:r>
    </w:p>
    <w:p w:rsidR="00510E55" w:rsidRDefault="00150B66">
      <w:pPr>
        <w:pStyle w:val="NRELText"/>
      </w:pPr>
      <w:r>
        <w:t xml:space="preserve">The </w:t>
      </w:r>
      <w:r>
        <w:rPr>
          <w:i/>
        </w:rPr>
        <w:t>IECturbc</w:t>
      </w:r>
      <w:r>
        <w:t xml:space="preserve"> parameter is not used for any other spectral model.</w:t>
      </w:r>
    </w:p>
    <w:p w:rsidR="00510E55" w:rsidRDefault="00B400F1">
      <w:pPr>
        <w:pStyle w:val="Head3"/>
      </w:pPr>
      <w:r>
        <w:lastRenderedPageBreak/>
        <w:t>IEC_WindType</w:t>
      </w:r>
      <w:r w:rsidR="0025072A">
        <w:t xml:space="preserve">: IEC </w:t>
      </w:r>
      <w:r w:rsidR="004A255C">
        <w:t xml:space="preserve">Turbulence Model </w:t>
      </w:r>
      <w:r w:rsidR="00361D35">
        <w:t>[</w:t>
      </w:r>
      <w:r w:rsidR="00466189">
        <w:t>-</w:t>
      </w:r>
      <w:r w:rsidR="00361D35">
        <w:t>]</w:t>
      </w:r>
    </w:p>
    <w:p w:rsidR="00E90BB6" w:rsidRDefault="00E11AD5">
      <w:pPr>
        <w:pStyle w:val="NRELText"/>
      </w:pPr>
      <w:r>
        <w:t>Th</w:t>
      </w:r>
      <w:r w:rsidR="00150B66">
        <w:t>is</w:t>
      </w:r>
      <w:r>
        <w:t xml:space="preserve"> parameter </w:t>
      </w:r>
      <w:r w:rsidR="00150B66">
        <w:t>indicates</w:t>
      </w:r>
      <w:r>
        <w:t xml:space="preserve"> </w:t>
      </w:r>
      <w:r w:rsidR="001A0D2A">
        <w:t>which</w:t>
      </w:r>
      <w:r>
        <w:t xml:space="preserve"> IEC wind </w:t>
      </w:r>
      <w:r w:rsidR="001A0D2A">
        <w:t>model will be</w:t>
      </w:r>
      <w:r>
        <w:t xml:space="preserve"> use</w:t>
      </w:r>
      <w:r w:rsidR="001A0D2A">
        <w:t>d</w:t>
      </w:r>
      <w:r>
        <w:t>.</w:t>
      </w:r>
      <w:r w:rsidR="008533BD">
        <w:t xml:space="preserve"> </w:t>
      </w:r>
      <w:r>
        <w:t>Valid entries</w:t>
      </w:r>
      <w:r w:rsidR="00AF137C">
        <w:t>,</w:t>
      </w:r>
      <w:r>
        <w:t xml:space="preserve"> </w:t>
      </w:r>
      <w:r w:rsidR="00CC4535">
        <w:t xml:space="preserve">which are </w:t>
      </w:r>
      <w:r w:rsidR="00AF137C">
        <w:t xml:space="preserve">found in </w:t>
      </w:r>
      <w:r w:rsidR="00013EBF">
        <w:fldChar w:fldCharType="begin"/>
      </w:r>
      <w:r w:rsidR="00AF137C">
        <w:instrText xml:space="preserve"> REF Table_WindType \h </w:instrText>
      </w:r>
      <w:r w:rsidR="00013EBF">
        <w:fldChar w:fldCharType="separate"/>
      </w:r>
      <w:r w:rsidR="00263541">
        <w:t xml:space="preserve">Table </w:t>
      </w:r>
      <w:r w:rsidR="00263541">
        <w:rPr>
          <w:noProof/>
        </w:rPr>
        <w:t>5</w:t>
      </w:r>
      <w:r w:rsidR="00013EBF">
        <w:fldChar w:fldCharType="end"/>
      </w:r>
      <w:r w:rsidR="00AF137C">
        <w:t xml:space="preserve">, include </w:t>
      </w:r>
      <w:r>
        <w:t xml:space="preserve">the Normal Turbulence Model (NTM), Extreme Turbulence Model (ETM), </w:t>
      </w:r>
      <w:r w:rsidR="00AF137C">
        <w:t xml:space="preserve">and </w:t>
      </w:r>
      <w:r>
        <w:t xml:space="preserve">Extreme Wind Speed Model (EWM) using the 10-minute average wind speed with a recurrence period of 1 year </w:t>
      </w:r>
      <w:r w:rsidR="00AF137C">
        <w:t>or</w:t>
      </w:r>
      <w:r>
        <w:t xml:space="preserve"> 50 years.</w:t>
      </w:r>
      <w:r w:rsidR="008533BD">
        <w:t xml:space="preserve"> </w:t>
      </w:r>
      <w:r w:rsidR="00A262C8">
        <w:t>Note that the EWM scaling parameters in TurbSim are valid only for 10-minute simulations.</w:t>
      </w:r>
      <w:r w:rsidR="008533BD">
        <w:t xml:space="preserve"> </w:t>
      </w:r>
      <w:r>
        <w:t xml:space="preserve">The definitions of these </w:t>
      </w:r>
      <w:r w:rsidR="00AF137C">
        <w:t xml:space="preserve">models </w:t>
      </w:r>
      <w:r>
        <w:t xml:space="preserve">and </w:t>
      </w:r>
      <w:r w:rsidR="00AF137C">
        <w:t xml:space="preserve">of </w:t>
      </w:r>
      <w:r>
        <w:t>the wind turbine classes can be found in the IEC 61400</w:t>
      </w:r>
      <w:r w:rsidR="000B7170">
        <w:noBreakHyphen/>
      </w:r>
      <w:r>
        <w:t>1 standard</w:t>
      </w:r>
      <w:r w:rsidR="00A61AD5">
        <w:t xml:space="preserve"> (3</w:t>
      </w:r>
      <w:r w:rsidR="004179FA" w:rsidRPr="004179FA">
        <w:rPr>
          <w:vertAlign w:val="superscript"/>
        </w:rPr>
        <w:t>rd</w:t>
      </w:r>
      <w:r w:rsidR="00A61AD5">
        <w:t xml:space="preserve"> ed.)</w:t>
      </w:r>
      <w:r>
        <w:t xml:space="preserve">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t>.</w:t>
      </w:r>
      <w:r w:rsidR="008533BD">
        <w:t xml:space="preserve"> </w:t>
      </w:r>
      <w:r>
        <w:t xml:space="preserve">If the </w:t>
      </w:r>
      <w:r w:rsidR="002915D0">
        <w:rPr>
          <w:i/>
        </w:rPr>
        <w:t>IECturbc</w:t>
      </w:r>
      <w:r w:rsidR="002915D0">
        <w:t xml:space="preserve"> parameter </w:t>
      </w:r>
      <w:r>
        <w:t>was specified as a percent</w:t>
      </w:r>
      <w:r w:rsidR="00A61AD5">
        <w:t>age</w:t>
      </w:r>
      <w:r>
        <w:t xml:space="preserve"> instead of </w:t>
      </w:r>
      <w:r w:rsidR="00A61AD5">
        <w:t xml:space="preserve">as </w:t>
      </w:r>
      <w:r w:rsidR="002915D0">
        <w:t xml:space="preserve">a </w:t>
      </w:r>
      <w:r>
        <w:t xml:space="preserve">standard turbulence </w:t>
      </w:r>
      <w:r w:rsidR="002915D0">
        <w:t>category</w:t>
      </w:r>
      <w:r>
        <w:t>, the wind model must be “NTM.”</w:t>
      </w:r>
      <w:r w:rsidR="008533BD">
        <w:t xml:space="preserve"> </w:t>
      </w:r>
      <w:r w:rsidR="00AF137C">
        <w:t>This input is used only with the IEC spectral models.</w:t>
      </w:r>
    </w:p>
    <w:p w:rsidR="00510E55" w:rsidRDefault="00B400F1">
      <w:pPr>
        <w:pStyle w:val="Head3"/>
      </w:pPr>
      <w:r>
        <w:t>ETMc</w:t>
      </w:r>
      <w:r w:rsidR="00E11AD5">
        <w:t xml:space="preserve">: Extreme </w:t>
      </w:r>
      <w:r w:rsidR="004A255C">
        <w:t xml:space="preserve">Turbulence Model Parameter </w:t>
      </w:r>
      <w:r w:rsidR="00E752FD" w:rsidRPr="00E752FD">
        <w:rPr>
          <w:i w:val="0"/>
        </w:rPr>
        <w:t>c</w:t>
      </w:r>
      <w:r w:rsidR="00466189">
        <w:rPr>
          <w:i w:val="0"/>
        </w:rPr>
        <w:t xml:space="preserve"> </w:t>
      </w:r>
      <w:r w:rsidR="00466189" w:rsidRPr="00466189">
        <w:t>[m/s]</w:t>
      </w:r>
    </w:p>
    <w:p w:rsidR="00CC4535" w:rsidRDefault="0077108B">
      <w:pPr>
        <w:pStyle w:val="NRELText"/>
      </w:pPr>
      <w:r>
        <w:pict>
          <v:shape id="_x0000_s4943" type="#_x0000_t202" style="position:absolute;margin-left:0;margin-top:0;width:468pt;height:244.9pt;z-index:251662336;mso-wrap-distance-left:14.4pt;mso-position-horizontal:center;mso-position-horizontal-relative:margin;mso-position-vertical:bottom;mso-position-vertical-relative:margin" wrapcoords="0 0" filled="f" stroked="f">
            <v:textbox style="mso-next-textbox:#_x0000_s4943" inset=",7.2pt,,.72pt">
              <w:txbxContent>
                <w:p w:rsidR="00263541" w:rsidRDefault="00263541" w:rsidP="004E1798">
                  <w:pPr>
                    <w:pStyle w:val="NRELTableCaption"/>
                    <w:spacing w:before="0"/>
                  </w:pPr>
                  <w:bookmarkStart w:id="97" w:name="Table_WindType"/>
                  <w:bookmarkStart w:id="98" w:name="_Toc238955054"/>
                  <w:bookmarkStart w:id="99" w:name="_Toc336257235"/>
                  <w:r>
                    <w:t xml:space="preserve">Table </w:t>
                  </w:r>
                  <w:fldSimple w:instr=" SEQ Table \* ARABIC ">
                    <w:r>
                      <w:rPr>
                        <w:noProof/>
                      </w:rPr>
                      <w:t>5</w:t>
                    </w:r>
                  </w:fldSimple>
                  <w:bookmarkEnd w:id="97"/>
                  <w:r>
                    <w:t>. Valid IEC Turbulence Models</w:t>
                  </w:r>
                  <w:bookmarkEnd w:id="98"/>
                  <w:bookmarkEnd w:id="99"/>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263541" w:rsidTr="004A5223">
                    <w:trPr>
                      <w:jc w:val="center"/>
                    </w:trPr>
                    <w:tc>
                      <w:tcPr>
                        <w:tcW w:w="1197" w:type="pct"/>
                        <w:tcBorders>
                          <w:top w:val="single" w:sz="6" w:space="0" w:color="auto"/>
                          <w:bottom w:val="single" w:sz="6" w:space="0" w:color="auto"/>
                        </w:tcBorders>
                        <w:vAlign w:val="center"/>
                      </w:tcPr>
                      <w:p w:rsidR="00263541" w:rsidRDefault="00263541"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A5223">
                    <w:trPr>
                      <w:jc w:val="center"/>
                    </w:trPr>
                    <w:tc>
                      <w:tcPr>
                        <w:tcW w:w="1197" w:type="pct"/>
                        <w:vAlign w:val="center"/>
                      </w:tcPr>
                      <w:p w:rsidR="00263541" w:rsidDel="001A0D2A" w:rsidRDefault="00263541">
                        <w:pPr>
                          <w:pStyle w:val="NRELTableText"/>
                        </w:pPr>
                        <w:r>
                          <w:t>NTM</w:t>
                        </w:r>
                      </w:p>
                    </w:tc>
                    <w:tc>
                      <w:tcPr>
                        <w:tcW w:w="3803" w:type="pct"/>
                        <w:vAlign w:val="center"/>
                      </w:tcPr>
                      <w:p w:rsidR="00263541" w:rsidRDefault="00263541" w:rsidP="001A0D2A">
                        <w:pPr>
                          <w:pStyle w:val="NRELTableText"/>
                        </w:pPr>
                        <w:r>
                          <w:t>Normal Turbulence Model</w:t>
                        </w:r>
                      </w:p>
                    </w:tc>
                  </w:tr>
                  <w:tr w:rsidR="00263541" w:rsidTr="004A5223">
                    <w:trPr>
                      <w:jc w:val="center"/>
                    </w:trPr>
                    <w:tc>
                      <w:tcPr>
                        <w:tcW w:w="1197" w:type="pct"/>
                        <w:vAlign w:val="center"/>
                      </w:tcPr>
                      <w:p w:rsidR="00263541" w:rsidRDefault="00263541">
                        <w:pPr>
                          <w:pStyle w:val="NRELTableText"/>
                        </w:pPr>
                        <w:r>
                          <w:t>1ETM</w:t>
                        </w:r>
                      </w:p>
                    </w:tc>
                    <w:tc>
                      <w:tcPr>
                        <w:tcW w:w="3803" w:type="pct"/>
                        <w:vAlign w:val="center"/>
                      </w:tcPr>
                      <w:p w:rsidR="00263541" w:rsidRDefault="00263541" w:rsidP="001A0D2A">
                        <w:pPr>
                          <w:pStyle w:val="NRELTableText"/>
                        </w:pPr>
                        <w:r>
                          <w:t>Class 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2ETM</w:t>
                        </w:r>
                      </w:p>
                    </w:tc>
                    <w:tc>
                      <w:tcPr>
                        <w:tcW w:w="3803" w:type="pct"/>
                        <w:vAlign w:val="center"/>
                      </w:tcPr>
                      <w:p w:rsidR="00263541" w:rsidRDefault="00263541" w:rsidP="001A0D2A">
                        <w:pPr>
                          <w:pStyle w:val="NRELTableText"/>
                        </w:pPr>
                        <w:r>
                          <w:t>Class II Extreme Turbulence Model</w:t>
                        </w:r>
                        <w:r w:rsidDel="00577581">
                          <w:t xml:space="preserve"> </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3ETM</w:t>
                        </w:r>
                      </w:p>
                    </w:tc>
                    <w:tc>
                      <w:tcPr>
                        <w:tcW w:w="3803" w:type="pct"/>
                        <w:tcBorders>
                          <w:bottom w:val="single" w:sz="6" w:space="0" w:color="auto"/>
                        </w:tcBorders>
                        <w:vAlign w:val="center"/>
                      </w:tcPr>
                      <w:p w:rsidR="00263541" w:rsidRDefault="00263541" w:rsidP="001A0D2A">
                        <w:pPr>
                          <w:pStyle w:val="NRELTableText"/>
                        </w:pPr>
                        <w:r>
                          <w:t>Class III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1EWM1</w:t>
                        </w:r>
                        <w:r w:rsidRPr="00E752FD" w:rsidDel="00F04A49">
                          <w:t xml:space="preserve"> </w:t>
                        </w:r>
                      </w:p>
                    </w:tc>
                    <w:tc>
                      <w:tcPr>
                        <w:tcW w:w="3803" w:type="pct"/>
                        <w:vAlign w:val="center"/>
                      </w:tcPr>
                      <w:p w:rsidR="00263541" w:rsidRDefault="00263541" w:rsidP="00EC1FD5">
                        <w:pPr>
                          <w:pStyle w:val="NRELTableText"/>
                        </w:pPr>
                        <w:r>
                          <w:t>Class I turbulent Extreme Wind Speed Model, 1-yr recurrence</w:t>
                        </w:r>
                      </w:p>
                    </w:tc>
                  </w:tr>
                  <w:tr w:rsidR="00263541" w:rsidTr="004A5223">
                    <w:trPr>
                      <w:jc w:val="center"/>
                    </w:trPr>
                    <w:tc>
                      <w:tcPr>
                        <w:tcW w:w="1197" w:type="pct"/>
                        <w:vAlign w:val="center"/>
                      </w:tcPr>
                      <w:p w:rsidR="00263541" w:rsidRDefault="00263541">
                        <w:pPr>
                          <w:pStyle w:val="NRELTableText"/>
                        </w:pPr>
                        <w:r>
                          <w:t>2EWM1</w:t>
                        </w:r>
                      </w:p>
                    </w:tc>
                    <w:tc>
                      <w:tcPr>
                        <w:tcW w:w="3803" w:type="pct"/>
                        <w:vAlign w:val="center"/>
                      </w:tcPr>
                      <w:p w:rsidR="00263541" w:rsidRDefault="00263541" w:rsidP="00AF137C">
                        <w:pPr>
                          <w:pStyle w:val="NRELTableText"/>
                        </w:pPr>
                        <w:r>
                          <w:t>Class II turbulent Extreme Wind Speed Model, 1-yr recurrence</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3EWM1</w:t>
                        </w:r>
                      </w:p>
                    </w:tc>
                    <w:tc>
                      <w:tcPr>
                        <w:tcW w:w="3803" w:type="pct"/>
                        <w:tcBorders>
                          <w:bottom w:val="single" w:sz="6" w:space="0" w:color="auto"/>
                        </w:tcBorders>
                        <w:vAlign w:val="center"/>
                      </w:tcPr>
                      <w:p w:rsidR="00263541" w:rsidRDefault="00263541" w:rsidP="00AF137C">
                        <w:pPr>
                          <w:pStyle w:val="NRELTableText"/>
                        </w:pPr>
                        <w:r>
                          <w:t>Class III turbulent Extreme Wind Speed Model, 1-yr recurrence</w:t>
                        </w:r>
                      </w:p>
                    </w:tc>
                  </w:tr>
                  <w:tr w:rsidR="00263541" w:rsidTr="004A5223">
                    <w:trPr>
                      <w:jc w:val="center"/>
                    </w:trPr>
                    <w:tc>
                      <w:tcPr>
                        <w:tcW w:w="1197" w:type="pct"/>
                        <w:vAlign w:val="center"/>
                      </w:tcPr>
                      <w:p w:rsidR="00263541" w:rsidRDefault="00263541" w:rsidP="001A0D2A">
                        <w:pPr>
                          <w:pStyle w:val="NRELTableText"/>
                        </w:pPr>
                        <w:r>
                          <w:t>1EWM50</w:t>
                        </w:r>
                        <w:r w:rsidRPr="00E752FD" w:rsidDel="00F04A49">
                          <w:t xml:space="preserve"> </w:t>
                        </w:r>
                      </w:p>
                    </w:tc>
                    <w:tc>
                      <w:tcPr>
                        <w:tcW w:w="3803" w:type="pct"/>
                        <w:vAlign w:val="center"/>
                      </w:tcPr>
                      <w:p w:rsidR="00263541" w:rsidRDefault="00263541" w:rsidP="00AF137C">
                        <w:pPr>
                          <w:pStyle w:val="NRELTableText"/>
                        </w:pPr>
                        <w:r>
                          <w:t>Class I turbulent Extreme Wind Speed Model, 50-yr recurrence</w:t>
                        </w:r>
                      </w:p>
                    </w:tc>
                  </w:tr>
                  <w:tr w:rsidR="00263541" w:rsidTr="004A5223">
                    <w:trPr>
                      <w:jc w:val="center"/>
                    </w:trPr>
                    <w:tc>
                      <w:tcPr>
                        <w:tcW w:w="1197" w:type="pct"/>
                        <w:vAlign w:val="center"/>
                      </w:tcPr>
                      <w:p w:rsidR="00263541" w:rsidRDefault="00263541">
                        <w:pPr>
                          <w:pStyle w:val="NRELTableText"/>
                        </w:pPr>
                        <w:r>
                          <w:t>2EWM50</w:t>
                        </w:r>
                      </w:p>
                    </w:tc>
                    <w:tc>
                      <w:tcPr>
                        <w:tcW w:w="3803" w:type="pct"/>
                        <w:vAlign w:val="center"/>
                      </w:tcPr>
                      <w:p w:rsidR="00263541" w:rsidRDefault="00263541" w:rsidP="00AF137C">
                        <w:pPr>
                          <w:pStyle w:val="NRELTableText"/>
                        </w:pPr>
                        <w:r>
                          <w:t>Class II turbulent Extreme Wind Speed Model, 50-yr recurrence</w:t>
                        </w:r>
                      </w:p>
                    </w:tc>
                  </w:tr>
                  <w:tr w:rsidR="00263541" w:rsidTr="004A5223">
                    <w:trPr>
                      <w:jc w:val="center"/>
                    </w:trPr>
                    <w:tc>
                      <w:tcPr>
                        <w:tcW w:w="1197" w:type="pct"/>
                        <w:tcBorders>
                          <w:bottom w:val="single" w:sz="6" w:space="0" w:color="auto"/>
                        </w:tcBorders>
                        <w:vAlign w:val="center"/>
                      </w:tcPr>
                      <w:p w:rsidR="00263541" w:rsidRDefault="00263541" w:rsidP="001A0D2A">
                        <w:pPr>
                          <w:pStyle w:val="NRELTableText"/>
                        </w:pPr>
                        <w:r>
                          <w:t>3EWM50</w:t>
                        </w:r>
                      </w:p>
                    </w:tc>
                    <w:tc>
                      <w:tcPr>
                        <w:tcW w:w="3803" w:type="pct"/>
                        <w:tcBorders>
                          <w:bottom w:val="single" w:sz="6" w:space="0" w:color="auto"/>
                        </w:tcBorders>
                        <w:vAlign w:val="center"/>
                      </w:tcPr>
                      <w:p w:rsidR="00263541" w:rsidRDefault="00263541" w:rsidP="00AF137C">
                        <w:pPr>
                          <w:pStyle w:val="NRELTableText"/>
                        </w:pPr>
                        <w:r>
                          <w:t>Class III turbulent Extreme Wind Speed Model, 50-yr recurrence</w:t>
                        </w:r>
                      </w:p>
                    </w:tc>
                  </w:tr>
                </w:tbl>
                <w:p w:rsidR="00263541" w:rsidRDefault="00263541" w:rsidP="004E1798"/>
              </w:txbxContent>
            </v:textbox>
            <w10:wrap type="square" anchorx="margin" anchory="margin"/>
          </v:shape>
        </w:pict>
      </w:r>
      <w:r w:rsidR="00AF137C">
        <w:t xml:space="preserve">The </w:t>
      </w:r>
      <w:r w:rsidR="00AF137C">
        <w:rPr>
          <w:i/>
        </w:rPr>
        <w:t>ETMc</w:t>
      </w:r>
      <w:r w:rsidR="00AF137C">
        <w:t xml:space="preserve"> </w:t>
      </w:r>
      <w:r w:rsidR="00011DB8">
        <w:t xml:space="preserve">input </w:t>
      </w:r>
      <w:r w:rsidR="00AF137C">
        <w:t>parameter</w:t>
      </w:r>
      <w:r w:rsidR="00E11AD5">
        <w:t xml:space="preserve"> </w:t>
      </w:r>
      <w:r w:rsidR="00011DB8">
        <w:t xml:space="preserve">is the value of </w:t>
      </w:r>
      <w:r w:rsidR="00E11AD5">
        <w:t>the</w:t>
      </w:r>
      <w:r w:rsidR="00011DB8">
        <w:t xml:space="preserve"> variable</w:t>
      </w:r>
      <w:r w:rsidR="00E11AD5">
        <w:t xml:space="preserve"> </w:t>
      </w:r>
      <w:r w:rsidR="00E11AD5" w:rsidRPr="00011DB8">
        <w:rPr>
          <w:i/>
        </w:rPr>
        <w:t>c</w:t>
      </w:r>
      <w:r w:rsidR="00E11AD5">
        <w:t xml:space="preserve"> in the equation for the longitudinal component standard deviation</w:t>
      </w:r>
      <w:r w:rsidR="004F04B3">
        <w:t xml:space="preserve">, </w:t>
      </w:r>
      <w:r w:rsidR="004F04B3" w:rsidRPr="004F04B3">
        <w:rPr>
          <w:position w:val="-10"/>
        </w:rPr>
        <w:object w:dxaOrig="260" w:dyaOrig="320">
          <v:shape id="_x0000_i1045" type="#_x0000_t75" style="width:14.5pt;height:16.1pt" o:ole="">
            <v:imagedata r:id="rId104" o:title=""/>
          </v:shape>
          <o:OLEObject Type="Embed" ProgID="Equation.DSMT4" ShapeID="_x0000_i1045" DrawAspect="Content" ObjectID="_1432636029" r:id="rId105"/>
        </w:object>
      </w:r>
      <w:r w:rsidR="004F04B3">
        <w:t>,</w:t>
      </w:r>
      <w:r w:rsidR="00E11AD5">
        <w:t xml:space="preserve"> in the ETM (</w:t>
      </w:r>
      <w:r w:rsidR="004F04B3">
        <w:t xml:space="preserve">see </w:t>
      </w:r>
      <w:r w:rsidR="00E11AD5">
        <w:t>Eq. 19 in section 6.3.2.3 of IEC 61400</w:t>
      </w:r>
      <w:r w:rsidR="000B7170">
        <w:noBreakHyphen/>
      </w:r>
      <w:r w:rsidR="00E11AD5">
        <w:t xml:space="preserve">1 </w:t>
      </w:r>
      <w:r w:rsidR="00A61AD5">
        <w:t>3</w:t>
      </w:r>
      <w:r w:rsidR="004179FA" w:rsidRPr="004179FA">
        <w:rPr>
          <w:vertAlign w:val="superscript"/>
        </w:rPr>
        <w:t>rd</w:t>
      </w:r>
      <w:r w:rsidR="00A61AD5">
        <w:t xml:space="preserve"> ed.</w:t>
      </w:r>
      <w:r w:rsidR="00E11AD5">
        <w:t xml:space="preserve"> </w:t>
      </w:r>
      <w:r w:rsidR="00013EBF">
        <w:fldChar w:fldCharType="begin"/>
      </w:r>
      <w:r w:rsidR="00E11AD5">
        <w:instrText xml:space="preserve"> REF Reference_IECed3 \h </w:instrText>
      </w:r>
      <w:r w:rsidR="00013EBF">
        <w:fldChar w:fldCharType="separate"/>
      </w:r>
      <w:r w:rsidR="00263541">
        <w:t>[</w:t>
      </w:r>
      <w:r w:rsidR="00263541">
        <w:rPr>
          <w:noProof/>
        </w:rPr>
        <w:t>20</w:t>
      </w:r>
      <w:r w:rsidR="00263541">
        <w:t>]</w:t>
      </w:r>
      <w:r w:rsidR="00013EBF">
        <w:fldChar w:fldCharType="end"/>
      </w:r>
      <w:r w:rsidR="00E11AD5">
        <w:t>)</w:t>
      </w:r>
      <w:r w:rsidR="00CC4535">
        <w:t>:</w:t>
      </w:r>
    </w:p>
    <w:p w:rsidR="00E9642A" w:rsidRDefault="00E9642A" w:rsidP="00433C40">
      <w:pPr>
        <w:framePr w:w="9360" w:h="2650" w:hRule="exact" w:hSpace="187"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
      <w:r>
        <w:rPr>
          <w:noProof/>
        </w:rPr>
        <w:drawing>
          <wp:inline distT="0" distB="0" distL="0" distR="0" wp14:anchorId="75E06D09" wp14:editId="3DC3EC67">
            <wp:extent cx="5193599" cy="1175221"/>
            <wp:effectExtent l="19050" t="0" r="7051" b="0"/>
            <wp:docPr id="12"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06" cstate="print"/>
                    <a:srcRect l="1824" t="-2513" r="1937"/>
                    <a:stretch>
                      <a:fillRect/>
                    </a:stretch>
                  </pic:blipFill>
                  <pic:spPr>
                    <a:xfrm>
                      <a:off x="0" y="0"/>
                      <a:ext cx="5193599" cy="1175221"/>
                    </a:xfrm>
                    <a:prstGeom prst="rect">
                      <a:avLst/>
                    </a:prstGeom>
                  </pic:spPr>
                </pic:pic>
              </a:graphicData>
            </a:graphic>
          </wp:inline>
        </w:drawing>
      </w:r>
    </w:p>
    <w:p w:rsidR="00E9642A" w:rsidRDefault="00E9642A" w:rsidP="00433C40">
      <w:pPr>
        <w:pStyle w:val="NRELFigureCaption"/>
        <w:framePr w:w="9360" w:h="2650" w:hRule="exact" w:hSpace="187" w:vSpace="144" w:wrap="around" w:hAnchor="margin" w:xAlign="center" w:yAlign="top"/>
        <w:suppressOverlap/>
      </w:pPr>
      <w:bookmarkStart w:id="100" w:name="Figure_khtest"/>
      <w:bookmarkStart w:id="101" w:name="_Toc336257195"/>
      <w:r>
        <w:t xml:space="preserve">Figure </w:t>
      </w:r>
      <w:r w:rsidR="00013EBF">
        <w:fldChar w:fldCharType="begin"/>
      </w:r>
      <w:r w:rsidR="008A062C">
        <w:instrText xml:space="preserve"> SEQ Figures \* MERGEFORMAT </w:instrText>
      </w:r>
      <w:r w:rsidR="00013EBF">
        <w:fldChar w:fldCharType="separate"/>
      </w:r>
      <w:r w:rsidR="00263541">
        <w:rPr>
          <w:noProof/>
        </w:rPr>
        <w:t>8</w:t>
      </w:r>
      <w:r w:rsidR="00013EBF">
        <w:fldChar w:fldCharType="end"/>
      </w:r>
      <w:bookmarkEnd w:id="100"/>
      <w:r>
        <w:t>. Coherent turbulent kinetic energy (</w:t>
      </w:r>
      <w:r>
        <w:rPr>
          <w:i/>
        </w:rPr>
        <w:t>CTKE</w:t>
      </w:r>
      <w:r>
        <w:t>) of an example simulation using KHTEST: the coherent structure placement in the middle of the time series is shown by the red lines</w:t>
      </w:r>
      <w:bookmarkEnd w:id="101"/>
    </w:p>
    <w:p w:rsidR="00E9642A" w:rsidRDefault="00E9642A" w:rsidP="00433C40">
      <w:pPr>
        <w:framePr w:w="9360" w:h="2650" w:hRule="exact" w:hSpace="187" w:vSpace="144" w:wrap="around" w:hAnchor="margin" w:xAlign="center" w:yAlign="top"/>
        <w:shd w:val="solid" w:color="FFFFFF" w:themeColor="background1" w:fill="FFFFFF"/>
        <w:tabs>
          <w:tab w:val="center" w:pos="900"/>
          <w:tab w:val="center" w:pos="2970"/>
          <w:tab w:val="center" w:pos="5400"/>
        </w:tabs>
        <w:spacing w:line="240" w:lineRule="auto"/>
        <w:suppressOverlap/>
        <w:jc w:val="center"/>
      </w:pPr>
    </w:p>
    <w:p w:rsidR="00CC4535" w:rsidRDefault="00CC4535" w:rsidP="00CC4535">
      <w:pPr>
        <w:pStyle w:val="MTDisplayEquation"/>
      </w:pPr>
      <w:r>
        <w:tab/>
      </w:r>
      <w:r w:rsidR="00C327FF" w:rsidRPr="00C327FF">
        <w:rPr>
          <w:position w:val="-36"/>
        </w:rPr>
        <w:object w:dxaOrig="3940" w:dyaOrig="840">
          <v:shape id="_x0000_i1046" type="#_x0000_t75" style="width:198.8pt;height:42.45pt" o:ole="">
            <v:imagedata r:id="rId107" o:title=""/>
          </v:shape>
          <o:OLEObject Type="Embed" ProgID="Equation.DSMT4" ShapeID="_x0000_i1046" DrawAspect="Content" ObjectID="_1432636030" r:id="rId108"/>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(8)</w:t>
      </w:r>
      <w:r w:rsidR="00013EBF">
        <w:fldChar w:fldCharType="end"/>
      </w:r>
    </w:p>
    <w:p w:rsidR="00510E55" w:rsidRDefault="00262538">
      <w:pPr>
        <w:pStyle w:val="NRELText"/>
      </w:pPr>
      <w:r w:rsidRPr="00304450">
        <w:lastRenderedPageBreak/>
        <w:t xml:space="preserve">The </w:t>
      </w:r>
      <w:r w:rsidR="000C289E">
        <w:t xml:space="preserve">values for the </w:t>
      </w:r>
      <w:r w:rsidRPr="00304450">
        <w:t xml:space="preserve">variables </w:t>
      </w:r>
      <w:r w:rsidR="00701111" w:rsidRPr="00304450">
        <w:rPr>
          <w:position w:val="-14"/>
        </w:rPr>
        <w:object w:dxaOrig="360" w:dyaOrig="360">
          <v:shape id="_x0000_i1047" type="#_x0000_t75" style="width:19.35pt;height:19.35pt" o:ole="">
            <v:imagedata r:id="rId109" o:title=""/>
          </v:shape>
          <o:OLEObject Type="Embed" ProgID="Equation.DSMT4" ShapeID="_x0000_i1047" DrawAspect="Content" ObjectID="_1432636031" r:id="rId110"/>
        </w:object>
      </w:r>
      <w:r w:rsidR="00304450">
        <w:t xml:space="preserve"> and </w:t>
      </w:r>
      <w:r w:rsidR="00304450" w:rsidRPr="00304450">
        <w:rPr>
          <w:position w:val="-10"/>
        </w:rPr>
        <w:object w:dxaOrig="380" w:dyaOrig="320">
          <v:shape id="_x0000_i1048" type="#_x0000_t75" style="width:16.1pt;height:16.1pt" o:ole="">
            <v:imagedata r:id="rId111" o:title=""/>
          </v:shape>
          <o:OLEObject Type="Embed" ProgID="Equation.DSMT4" ShapeID="_x0000_i1048" DrawAspect="Content" ObjectID="_1432636032" r:id="rId112"/>
        </w:object>
      </w:r>
      <w:r w:rsidR="00A61AD5">
        <w:t>—</w:t>
      </w:r>
      <w:r w:rsidR="000C289E">
        <w:t xml:space="preserve">defined respectively as </w:t>
      </w:r>
      <w:r w:rsidRPr="00304450">
        <w:t>the expected value of turbulence intensity</w:t>
      </w:r>
      <w:r w:rsidR="00304450">
        <w:t xml:space="preserve"> and</w:t>
      </w:r>
      <w:r w:rsidR="00701111" w:rsidRPr="00304450">
        <w:t xml:space="preserve"> </w:t>
      </w:r>
      <w:r w:rsidR="005F0915">
        <w:t>20% of the reference wind-</w:t>
      </w:r>
      <w:r w:rsidRPr="00304450">
        <w:t>speed average</w:t>
      </w:r>
      <w:r w:rsidR="00A61AD5">
        <w:t>—</w:t>
      </w:r>
      <w:r w:rsidR="00701111" w:rsidRPr="00304450">
        <w:t>are determined by the wind turbine class</w:t>
      </w:r>
      <w:r w:rsidR="00304450" w:rsidRPr="00304450">
        <w:t>.</w:t>
      </w:r>
      <w:r w:rsidR="008533BD">
        <w:t xml:space="preserve"> </w:t>
      </w:r>
      <w:r w:rsidR="00E11AD5">
        <w:t xml:space="preserve">Enter a value for </w:t>
      </w:r>
      <w:r w:rsidR="00E11AD5">
        <w:rPr>
          <w:i/>
        </w:rPr>
        <w:t>c</w:t>
      </w:r>
      <w:r w:rsidR="00E11AD5">
        <w:t xml:space="preserve"> in m</w:t>
      </w:r>
      <w:r w:rsidR="00A61AD5">
        <w:t>eters per second</w:t>
      </w:r>
      <w:r w:rsidR="00E11AD5">
        <w:t xml:space="preserve">, or enter “default” for TurbSim to use </w:t>
      </w:r>
      <w:r w:rsidR="00E11AD5">
        <w:rPr>
          <w:i/>
        </w:rPr>
        <w:t>c = </w:t>
      </w:r>
      <w:r w:rsidR="00A61AD5" w:rsidRPr="001A4717">
        <w:t>2</w:t>
      </w:r>
      <w:r w:rsidR="00A61AD5">
        <w:t> </w:t>
      </w:r>
      <w:r w:rsidR="00E11AD5" w:rsidRPr="001A4717">
        <w:t>m/s</w:t>
      </w:r>
      <w:r w:rsidR="00011DB8">
        <w:t>, as defined in the standard</w:t>
      </w:r>
      <w:r w:rsidR="00E11AD5">
        <w:rPr>
          <w:i/>
        </w:rPr>
        <w:t>.</w:t>
      </w:r>
      <w:r w:rsidR="008533BD">
        <w:t xml:space="preserve"> </w:t>
      </w:r>
      <w:r w:rsidR="00E11AD5">
        <w:t xml:space="preserve">This parameter is </w:t>
      </w:r>
      <w:r w:rsidR="00AF137C">
        <w:t>used only with</w:t>
      </w:r>
      <w:r w:rsidR="00E11AD5">
        <w:t xml:space="preserve"> the Extreme Turbulence Model</w:t>
      </w:r>
      <w:r w:rsidR="007E0784">
        <w:t xml:space="preserve"> (i.e., when </w:t>
      </w:r>
      <w:r w:rsidR="007E0784">
        <w:rPr>
          <w:i/>
        </w:rPr>
        <w:t>IEC_WindType </w:t>
      </w:r>
      <w:r w:rsidR="007E0784">
        <w:t>= </w:t>
      </w:r>
      <w:r w:rsidR="00AB71B8" w:rsidRPr="00AB71B8">
        <w:rPr>
          <w:i/>
        </w:rPr>
        <w:t>x</w:t>
      </w:r>
      <w:r w:rsidR="007E0784">
        <w:t>ETM)</w:t>
      </w:r>
      <w:r w:rsidR="00E11AD5">
        <w:t>.</w:t>
      </w:r>
    </w:p>
    <w:p w:rsidR="00510E55" w:rsidRDefault="00B400F1">
      <w:pPr>
        <w:pStyle w:val="Head3"/>
      </w:pPr>
      <w:r>
        <w:t>WindProfileType</w:t>
      </w:r>
      <w:r w:rsidR="00466189">
        <w:t>: Type of Wind Profile [-]</w:t>
      </w:r>
    </w:p>
    <w:p w:rsidR="00510E55" w:rsidRDefault="00E11AD5">
      <w:pPr>
        <w:pStyle w:val="NRELText"/>
      </w:pPr>
      <w:r w:rsidRPr="00F25625">
        <w:t xml:space="preserve">The </w:t>
      </w:r>
      <w:r w:rsidR="00856077">
        <w:rPr>
          <w:i/>
        </w:rPr>
        <w:t>WindProfileType</w:t>
      </w:r>
      <w:r w:rsidR="00856077" w:rsidRPr="00F25625">
        <w:t xml:space="preserve"> </w:t>
      </w:r>
      <w:r w:rsidRPr="00F25625">
        <w:t>parameter tells TurbSim how to calculate the mean wind profile.</w:t>
      </w:r>
      <w:r w:rsidR="008533BD">
        <w:t xml:space="preserve"> </w:t>
      </w:r>
      <w:r w:rsidRPr="00F25625">
        <w:t xml:space="preserve">Valid entries are </w:t>
      </w:r>
      <w:r w:rsidR="00856077">
        <w:t xml:space="preserve">found in </w:t>
      </w:r>
      <w:r w:rsidR="00013EBF">
        <w:fldChar w:fldCharType="begin"/>
      </w:r>
      <w:r w:rsidR="00856077">
        <w:instrText xml:space="preserve"> REF Table_WindProfile \h </w:instrText>
      </w:r>
      <w:r w:rsidR="00013EBF">
        <w:fldChar w:fldCharType="separate"/>
      </w:r>
      <w:r w:rsidR="00263541">
        <w:t xml:space="preserve">Table </w:t>
      </w:r>
      <w:r w:rsidR="00263541">
        <w:rPr>
          <w:noProof/>
        </w:rPr>
        <w:t>6</w:t>
      </w:r>
      <w:r w:rsidR="00013EBF">
        <w:fldChar w:fldCharType="end"/>
      </w:r>
      <w:r w:rsidRPr="00F25625">
        <w:t>.</w:t>
      </w:r>
      <w:r w:rsidR="008533BD">
        <w:t xml:space="preserve"> </w:t>
      </w:r>
      <w:r w:rsidR="00A61AD5">
        <w:t>Users can</w:t>
      </w:r>
      <w:r>
        <w:t xml:space="preserve"> enter the string “default” here for TurbSim to pick a wind profile based on the spectral model.</w:t>
      </w:r>
      <w:r w:rsidR="008533BD">
        <w:t xml:space="preserve"> </w:t>
      </w:r>
      <w:r w:rsidR="00D201A4">
        <w:t xml:space="preserve">The GP_LLJ model defaults to the JET profile and all others </w:t>
      </w:r>
      <w:r w:rsidR="000D1591">
        <w:t>default to</w:t>
      </w:r>
      <w:r w:rsidR="00D201A4">
        <w:t xml:space="preserve"> the IEC profile.</w:t>
      </w:r>
      <w:r w:rsidR="008533BD">
        <w:t xml:space="preserve"> </w:t>
      </w:r>
      <w:r w:rsidRPr="00F25625">
        <w:t xml:space="preserve">Please see the </w:t>
      </w:r>
      <w:r w:rsidR="00013EBF">
        <w:fldChar w:fldCharType="begin"/>
      </w:r>
      <w:r>
        <w:instrText xml:space="preserve"> REF Heading_WindProfiles \h </w:instrText>
      </w:r>
      <w:r w:rsidR="00013EBF">
        <w:fldChar w:fldCharType="separate"/>
      </w:r>
      <w:r w:rsidR="00263541">
        <w:t>Wind (Velocity) Profiles</w:t>
      </w:r>
      <w:r w:rsidR="00013EBF">
        <w:fldChar w:fldCharType="end"/>
      </w:r>
      <w:r>
        <w:t xml:space="preserve"> </w:t>
      </w:r>
      <w:r w:rsidRPr="00F25625">
        <w:t xml:space="preserve">section </w:t>
      </w:r>
      <w:r>
        <w:t xml:space="preserve">of this </w:t>
      </w:r>
      <w:r w:rsidR="00A61AD5">
        <w:t xml:space="preserve">guide </w:t>
      </w:r>
      <w:r>
        <w:t xml:space="preserve">for more details </w:t>
      </w:r>
      <w:r w:rsidR="00A61AD5">
        <w:t xml:space="preserve">about </w:t>
      </w:r>
      <w:r>
        <w:t>the different wind profile types.</w:t>
      </w:r>
      <w:r w:rsidR="00B123E7">
        <w:t xml:space="preserve">  The “H2L</w:t>
      </w:r>
      <w:r w:rsidR="002538E9">
        <w:t>” velocity profile should always be used with, and only with, the TIDAL spectral model.</w:t>
      </w:r>
    </w:p>
    <w:p w:rsidR="00510E55" w:rsidRDefault="00B400F1">
      <w:pPr>
        <w:pStyle w:val="Head3"/>
      </w:pPr>
      <w:r>
        <w:t>RefHt</w:t>
      </w:r>
      <w:r w:rsidR="00547010">
        <w:t xml:space="preserve">: Reference </w:t>
      </w:r>
      <w:r w:rsidR="004A255C">
        <w:t xml:space="preserve">Height </w:t>
      </w:r>
      <w:r w:rsidR="00547010">
        <w:t>[m]</w:t>
      </w:r>
    </w:p>
    <w:p w:rsidR="00510E55" w:rsidRDefault="00E11AD5">
      <w:pPr>
        <w:pStyle w:val="NRELText"/>
      </w:pPr>
      <w:r>
        <w:t xml:space="preserve">The </w:t>
      </w:r>
      <w:r w:rsidR="00DE7A6E" w:rsidRPr="00DE7A6E">
        <w:rPr>
          <w:i/>
        </w:rPr>
        <w:t>RefHt</w:t>
      </w:r>
      <w:r w:rsidR="00547010" w:rsidDel="00547010">
        <w:t xml:space="preserve"> </w:t>
      </w:r>
      <w:r>
        <w:t>parameter specifies the height</w:t>
      </w:r>
      <w:r w:rsidR="00A61AD5">
        <w:t xml:space="preserve"> (</w:t>
      </w:r>
      <w:r w:rsidR="000D1591">
        <w:t>in meters</w:t>
      </w:r>
      <w:r w:rsidR="00A61AD5">
        <w:t xml:space="preserve">) </w:t>
      </w:r>
      <w:r w:rsidR="000D1591">
        <w:t xml:space="preserve">of </w:t>
      </w:r>
      <w:r>
        <w:t xml:space="preserve">the </w:t>
      </w:r>
      <w:r w:rsidR="000D1591">
        <w:t xml:space="preserve">corresponding </w:t>
      </w:r>
      <w:r>
        <w:t>reference wind speed</w:t>
      </w:r>
      <w:r w:rsidR="000D1591">
        <w:t xml:space="preserve"> (parameter </w:t>
      </w:r>
      <w:r w:rsidR="000D1591">
        <w:rPr>
          <w:i/>
        </w:rPr>
        <w:t>URef</w:t>
      </w:r>
      <w:r w:rsidR="000D1591">
        <w:t>)</w:t>
      </w:r>
      <w:r>
        <w:t>.</w:t>
      </w:r>
      <w:r w:rsidR="008533BD">
        <w:t xml:space="preserve"> </w:t>
      </w:r>
      <w:r>
        <w:t xml:space="preserve">This </w:t>
      </w:r>
      <w:r w:rsidR="00547010">
        <w:t xml:space="preserve">parameter </w:t>
      </w:r>
      <w:r w:rsidR="00A61AD5">
        <w:t>enables users</w:t>
      </w:r>
      <w:r>
        <w:t xml:space="preserve"> to specify the mean wind speed at a height other than the hub height.</w:t>
      </w:r>
      <w:r w:rsidR="008533BD">
        <w:t xml:space="preserve"> </w:t>
      </w:r>
      <w:r>
        <w:t xml:space="preserve">TurbSim uses this reference height </w:t>
      </w:r>
      <w:r w:rsidR="000D1591">
        <w:t xml:space="preserve">and wind speed </w:t>
      </w:r>
      <w:r>
        <w:t>with the wind profile type to calculate the HH mean wind speed.</w:t>
      </w:r>
      <w:r w:rsidR="008533BD">
        <w:t xml:space="preserve"> </w:t>
      </w:r>
      <w:r>
        <w:t xml:space="preserve">The reference height </w:t>
      </w:r>
      <w:r w:rsidR="008435EC">
        <w:t xml:space="preserve">also </w:t>
      </w:r>
      <w:r w:rsidR="00A61AD5">
        <w:t xml:space="preserve">is </w:t>
      </w:r>
      <w:r>
        <w:t xml:space="preserve">used with </w:t>
      </w:r>
      <w:r w:rsidR="000D1591">
        <w:rPr>
          <w:i/>
        </w:rPr>
        <w:t>URef</w:t>
      </w:r>
      <w:r w:rsidRPr="000D1591">
        <w:t xml:space="preserve"> </w:t>
      </w:r>
      <w:r w:rsidR="000D1591">
        <w:t xml:space="preserve">and the surface roughness (parameter </w:t>
      </w:r>
      <w:r w:rsidR="000D1591">
        <w:rPr>
          <w:i/>
        </w:rPr>
        <w:t>Z0</w:t>
      </w:r>
      <w:r w:rsidR="000D1591">
        <w:t xml:space="preserve">) </w:t>
      </w:r>
      <w:r w:rsidRPr="000D1591">
        <w:t xml:space="preserve">to compute </w:t>
      </w:r>
      <w:r w:rsidR="000D1591" w:rsidRPr="000D1591">
        <w:t>default</w:t>
      </w:r>
      <w:r w:rsidR="000D1591">
        <w:t xml:space="preserve"> input values for parameters </w:t>
      </w:r>
      <w:r w:rsidR="000D1591">
        <w:rPr>
          <w:i/>
        </w:rPr>
        <w:t>UStar</w:t>
      </w:r>
      <w:r w:rsidR="000D1591">
        <w:t xml:space="preserve"> and </w:t>
      </w:r>
      <w:r w:rsidR="000D1591">
        <w:rPr>
          <w:i/>
        </w:rPr>
        <w:t>ZI</w:t>
      </w:r>
      <w:r w:rsidRPr="000D1591">
        <w:t>.</w:t>
      </w:r>
    </w:p>
    <w:p w:rsidR="00510E55" w:rsidRDefault="00B400F1">
      <w:pPr>
        <w:pStyle w:val="Head3"/>
      </w:pPr>
      <w:r>
        <w:t>URef</w:t>
      </w:r>
      <w:r w:rsidR="00547010">
        <w:t xml:space="preserve">: Reference </w:t>
      </w:r>
      <w:r w:rsidR="004A255C">
        <w:t xml:space="preserve">Wind Speed </w:t>
      </w:r>
      <w:r w:rsidR="00547010">
        <w:t>[m</w:t>
      </w:r>
      <w:r w:rsidR="00AF67E7">
        <w:t>/s</w:t>
      </w:r>
      <w:r w:rsidR="00547010">
        <w:t>]</w:t>
      </w:r>
    </w:p>
    <w:p w:rsidR="00510E55" w:rsidRDefault="0077108B">
      <w:pPr>
        <w:pStyle w:val="NRELText"/>
      </w:pPr>
      <w:r>
        <w:pict>
          <v:shape id="_x0000_s4946" type="#_x0000_t202" style="position:absolute;margin-left:0;margin-top:0;width:468pt;height:185.25pt;z-index:251652096;mso-wrap-distance-left:14.4pt;mso-position-horizontal:center;mso-position-horizontal-relative:margin;mso-position-vertical:bottom;mso-position-vertical-relative:margin" o:allowoverlap="f" filled="f" stroked="f">
            <v:textbox style="mso-next-textbox:#_x0000_s4946">
              <w:txbxContent>
                <w:p w:rsidR="00263541" w:rsidRDefault="00263541" w:rsidP="00466189">
                  <w:pPr>
                    <w:pStyle w:val="NRELTableCaption"/>
                    <w:spacing w:before="0"/>
                  </w:pPr>
                  <w:bookmarkStart w:id="102" w:name="Table_WindProfile"/>
                  <w:bookmarkStart w:id="103" w:name="_Toc238955055"/>
                  <w:bookmarkStart w:id="104" w:name="_Toc336257236"/>
                  <w:r>
                    <w:t xml:space="preserve">Table </w:t>
                  </w:r>
                  <w:fldSimple w:instr=" SEQ Table \* ARABIC ">
                    <w:r>
                      <w:rPr>
                        <w:noProof/>
                      </w:rPr>
                      <w:t>6</w:t>
                    </w:r>
                  </w:fldSimple>
                  <w:bookmarkEnd w:id="102"/>
                  <w:r>
                    <w:t>. Valid Wind Profile Types</w:t>
                  </w:r>
                  <w:bookmarkEnd w:id="103"/>
                  <w:bookmarkEnd w:id="104"/>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Grid>
                    <w:gridCol w:w="2060"/>
                    <w:gridCol w:w="6264"/>
                  </w:tblGrid>
                  <w:tr w:rsidR="00263541" w:rsidTr="002538E9">
                    <w:trPr>
                      <w:tblCellSpacing w:w="7" w:type="dxa"/>
                      <w:jc w:val="center"/>
                    </w:trPr>
                    <w:tc>
                      <w:tcPr>
                        <w:tcW w:w="1225" w:type="pct"/>
                        <w:tcBorders>
                          <w:top w:val="single" w:sz="6" w:space="0" w:color="auto"/>
                          <w:bottom w:val="single" w:sz="6" w:space="0" w:color="auto"/>
                        </w:tcBorders>
                        <w:vAlign w:val="center"/>
                      </w:tcPr>
                      <w:p w:rsidR="00263541" w:rsidRDefault="00263541" w:rsidP="001A0D2A">
                        <w:pPr>
                          <w:pStyle w:val="NRELTableText"/>
                          <w:rPr>
                            <w:b/>
                            <w:noProof/>
                          </w:rPr>
                        </w:pPr>
                        <w:r>
                          <w:rPr>
                            <w:b/>
                            <w:i/>
                            <w:noProof/>
                          </w:rPr>
                          <w:t>WindProfileType</w:t>
                        </w:r>
                        <w:r>
                          <w:rPr>
                            <w:b/>
                            <w:noProof/>
                          </w:rPr>
                          <w:t xml:space="preserve"> </w:t>
                        </w:r>
                      </w:p>
                    </w:tc>
                    <w:tc>
                      <w:tcPr>
                        <w:tcW w:w="3750"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2538E9">
                    <w:trPr>
                      <w:tblCellSpacing w:w="7" w:type="dxa"/>
                      <w:jc w:val="center"/>
                    </w:trPr>
                    <w:tc>
                      <w:tcPr>
                        <w:tcW w:w="1225" w:type="pct"/>
                        <w:vAlign w:val="center"/>
                      </w:tcPr>
                      <w:p w:rsidR="00263541" w:rsidDel="001A0D2A" w:rsidRDefault="00263541">
                        <w:pPr>
                          <w:pStyle w:val="NRELTableText"/>
                        </w:pPr>
                        <w:r>
                          <w:t>PL</w:t>
                        </w:r>
                        <w:r w:rsidDel="00466189">
                          <w:t xml:space="preserve"> </w:t>
                        </w:r>
                      </w:p>
                    </w:tc>
                    <w:tc>
                      <w:tcPr>
                        <w:tcW w:w="3750" w:type="pct"/>
                        <w:vAlign w:val="center"/>
                      </w:tcPr>
                      <w:p w:rsidR="00263541" w:rsidRDefault="00263541" w:rsidP="001A0D2A">
                        <w:pPr>
                          <w:pStyle w:val="NRELTableText"/>
                        </w:pPr>
                        <w:r>
                          <w:t>Power-law wind profile</w:t>
                        </w:r>
                      </w:p>
                    </w:tc>
                  </w:tr>
                  <w:tr w:rsidR="00263541" w:rsidTr="002538E9">
                    <w:trPr>
                      <w:tblCellSpacing w:w="7" w:type="dxa"/>
                      <w:jc w:val="center"/>
                    </w:trPr>
                    <w:tc>
                      <w:tcPr>
                        <w:tcW w:w="1225" w:type="pct"/>
                        <w:vAlign w:val="center"/>
                      </w:tcPr>
                      <w:p w:rsidR="00263541" w:rsidRDefault="00263541">
                        <w:pPr>
                          <w:pStyle w:val="NRELTableText"/>
                        </w:pPr>
                        <w:r>
                          <w:t>LOG</w:t>
                        </w:r>
                      </w:p>
                    </w:tc>
                    <w:tc>
                      <w:tcPr>
                        <w:tcW w:w="3750" w:type="pct"/>
                        <w:vAlign w:val="center"/>
                      </w:tcPr>
                      <w:p w:rsidR="00263541" w:rsidRDefault="00263541" w:rsidP="00434E83">
                        <w:pPr>
                          <w:pStyle w:val="NRELTableText"/>
                        </w:pPr>
                        <w:r>
                          <w:t>Diabatic (logarithmic) wind profile; not valid with KHTEST</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H2L</w:t>
                        </w:r>
                      </w:p>
                    </w:tc>
                    <w:tc>
                      <w:tcPr>
                        <w:tcW w:w="3750" w:type="pct"/>
                        <w:vAlign w:val="center"/>
                      </w:tcPr>
                      <w:p w:rsidR="00263541" w:rsidRDefault="00263541" w:rsidP="00A00313">
                        <w:pPr>
                          <w:pStyle w:val="NRELTableText"/>
                        </w:pPr>
                        <w:r>
                          <w:t>Logarithmic velocity profile for MHK models (TIDAL)</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JET</w:t>
                        </w:r>
                        <w:r w:rsidDel="00466189">
                          <w:t xml:space="preserve"> </w:t>
                        </w:r>
                      </w:p>
                    </w:tc>
                    <w:tc>
                      <w:tcPr>
                        <w:tcW w:w="3750" w:type="pct"/>
                        <w:vAlign w:val="center"/>
                      </w:tcPr>
                      <w:p w:rsidR="00263541" w:rsidRDefault="00263541" w:rsidP="001A0D2A">
                        <w:pPr>
                          <w:pStyle w:val="NRELTableText"/>
                        </w:pPr>
                        <w:r>
                          <w:t>Low-level jet wind profile, valid only with GP_LLJ model</w:t>
                        </w:r>
                        <w:r w:rsidDel="00577581">
                          <w:t xml:space="preserve"> </w:t>
                        </w:r>
                      </w:p>
                    </w:tc>
                  </w:tr>
                  <w:tr w:rsidR="00263541" w:rsidTr="002538E9">
                    <w:trPr>
                      <w:tblCellSpacing w:w="7" w:type="dxa"/>
                      <w:jc w:val="center"/>
                    </w:trPr>
                    <w:tc>
                      <w:tcPr>
                        <w:tcW w:w="1225" w:type="pct"/>
                        <w:vAlign w:val="center"/>
                      </w:tcPr>
                      <w:p w:rsidR="00263541" w:rsidRDefault="00263541" w:rsidP="001A0D2A">
                        <w:pPr>
                          <w:pStyle w:val="NRELTableText"/>
                        </w:pPr>
                        <w:r>
                          <w:t>IEC</w:t>
                        </w:r>
                      </w:p>
                    </w:tc>
                    <w:tc>
                      <w:tcPr>
                        <w:tcW w:w="3750" w:type="pct"/>
                        <w:vAlign w:val="center"/>
                      </w:tcPr>
                      <w:p w:rsidR="00263541" w:rsidRDefault="00263541" w:rsidP="00AF137C">
                        <w:pPr>
                          <w:pStyle w:val="NRELTableText"/>
                        </w:pPr>
                        <w:r>
                          <w:t>Power-law profile on the rotor disk; logarithmic profile elsewhere</w:t>
                        </w:r>
                      </w:p>
                    </w:tc>
                  </w:tr>
                  <w:tr w:rsidR="00263541" w:rsidTr="00ED7880">
                    <w:trPr>
                      <w:trHeight w:val="626"/>
                      <w:tblCellSpacing w:w="7" w:type="dxa"/>
                      <w:jc w:val="center"/>
                    </w:trPr>
                    <w:tc>
                      <w:tcPr>
                        <w:tcW w:w="1225" w:type="pct"/>
                        <w:tcBorders>
                          <w:bottom w:val="single" w:sz="6" w:space="0" w:color="auto"/>
                        </w:tcBorders>
                        <w:vAlign w:val="center"/>
                      </w:tcPr>
                      <w:p w:rsidR="00263541" w:rsidRDefault="00263541" w:rsidP="001A0D2A">
                        <w:pPr>
                          <w:pStyle w:val="NRELTableText"/>
                        </w:pPr>
                        <w:r>
                          <w:t>Default</w:t>
                        </w:r>
                      </w:p>
                    </w:tc>
                    <w:tc>
                      <w:tcPr>
                        <w:tcW w:w="3750" w:type="pct"/>
                        <w:tcBorders>
                          <w:bottom w:val="single" w:sz="6" w:space="0" w:color="auto"/>
                        </w:tcBorders>
                        <w:vAlign w:val="center"/>
                      </w:tcPr>
                      <w:p w:rsidR="00263541" w:rsidDel="00466189" w:rsidRDefault="00263541" w:rsidP="00547010">
                        <w:pPr>
                          <w:pStyle w:val="NRELTableText"/>
                        </w:pPr>
                        <w:r>
                          <w:t>Uses a default: JET for the GP_LLJ model; H2L for the TIDAL model; IEC for all other models</w:t>
                        </w:r>
                      </w:p>
                    </w:tc>
                  </w:tr>
                </w:tbl>
                <w:p w:rsidR="00263541" w:rsidRDefault="00263541" w:rsidP="00466189"/>
              </w:txbxContent>
            </v:textbox>
            <w10:wrap type="square" anchorx="margin" anchory="margin"/>
          </v:shape>
        </w:pict>
      </w:r>
      <w:r w:rsidR="00E11AD5">
        <w:t xml:space="preserve">The </w:t>
      </w:r>
      <w:r w:rsidR="0093316B">
        <w:rPr>
          <w:i/>
        </w:rPr>
        <w:t>URef</w:t>
      </w:r>
      <w:r w:rsidR="0093316B">
        <w:t xml:space="preserve"> </w:t>
      </w:r>
      <w:r w:rsidR="00E11AD5">
        <w:t>parameter is the mean streamwise wind speed at the reference height.</w:t>
      </w:r>
      <w:r w:rsidR="008533BD">
        <w:t xml:space="preserve"> </w:t>
      </w:r>
      <w:r w:rsidR="0093316B">
        <w:t xml:space="preserve">It is the mean value </w:t>
      </w:r>
      <w:r w:rsidR="00041DC8">
        <w:t xml:space="preserve">over the entire </w:t>
      </w:r>
      <w:r w:rsidR="00041DC8">
        <w:rPr>
          <w:i/>
        </w:rPr>
        <w:t>AnalysisTime</w:t>
      </w:r>
      <w:r w:rsidR="00041DC8" w:rsidRPr="00041DC8">
        <w:t xml:space="preserve"> </w:t>
      </w:r>
      <w:r w:rsidR="00041DC8">
        <w:t xml:space="preserve">length of the simulation </w:t>
      </w:r>
      <w:r w:rsidR="0093316B">
        <w:t xml:space="preserve">of the </w:t>
      </w:r>
      <w:r w:rsidR="0093316B">
        <w:rPr>
          <w:i/>
        </w:rPr>
        <w:t>u-</w:t>
      </w:r>
      <w:r w:rsidR="0093316B">
        <w:t>component wind speed.</w:t>
      </w:r>
      <w:r w:rsidR="008533BD">
        <w:t xml:space="preserve"> </w:t>
      </w:r>
      <w:r w:rsidR="00E11AD5">
        <w:t>It</w:t>
      </w:r>
      <w:r w:rsidR="004B241A">
        <w:t xml:space="preserve"> must be a positive</w:t>
      </w:r>
      <w:r w:rsidR="00E11AD5">
        <w:t xml:space="preserve"> value in </w:t>
      </w:r>
      <w:r w:rsidR="004B241A">
        <w:t xml:space="preserve">units of </w:t>
      </w:r>
      <w:r w:rsidR="00E11AD5">
        <w:t>meters per second.</w:t>
      </w:r>
      <w:r w:rsidR="008533BD">
        <w:t xml:space="preserve"> </w:t>
      </w:r>
      <w:r w:rsidR="00E11AD5">
        <w:t xml:space="preserve">If you use “JET” </w:t>
      </w:r>
      <w:r w:rsidR="0093316B">
        <w:t xml:space="preserve">for the </w:t>
      </w:r>
      <w:r w:rsidR="00DE7A6E" w:rsidRPr="00DE7A6E">
        <w:rPr>
          <w:i/>
        </w:rPr>
        <w:t>WindProfileType</w:t>
      </w:r>
      <w:r w:rsidR="0093316B">
        <w:t xml:space="preserve"> parameter</w:t>
      </w:r>
      <w:r w:rsidR="00E11AD5">
        <w:t xml:space="preserve">, you </w:t>
      </w:r>
      <w:r w:rsidR="00D0662B">
        <w:t xml:space="preserve">can </w:t>
      </w:r>
      <w:r w:rsidR="00E11AD5">
        <w:t xml:space="preserve">enter the string “default” here for TurbSim to calculate a </w:t>
      </w:r>
      <w:r w:rsidR="001B6265">
        <w:t xml:space="preserve">default </w:t>
      </w:r>
      <w:r w:rsidR="00E11AD5">
        <w:t>wind speed</w:t>
      </w:r>
      <w:r w:rsidR="001B6265">
        <w:rPr>
          <w:i/>
        </w:rPr>
        <w:t xml:space="preserve"> </w:t>
      </w:r>
      <w:r w:rsidR="001B6265">
        <w:t>in two steps: (1) TurbSim calculate</w:t>
      </w:r>
      <w:r w:rsidR="00D0662B">
        <w:t>s</w:t>
      </w:r>
      <w:r w:rsidR="001B6265">
        <w:t xml:space="preserve"> the maximum speed of the jet wind profile</w:t>
      </w:r>
      <w:r w:rsidR="005B733F">
        <w:t xml:space="preserve">, </w:t>
      </w:r>
      <w:r w:rsidR="00C327FF" w:rsidRPr="00C327FF">
        <w:rPr>
          <w:position w:val="-14"/>
        </w:rPr>
        <w:object w:dxaOrig="639" w:dyaOrig="420">
          <v:shape id="_x0000_i1049" type="#_x0000_t75" style="width:32.8pt;height:20.4pt" o:ole="">
            <v:imagedata r:id="rId113" o:title=""/>
          </v:shape>
          <o:OLEObject Type="Embed" ProgID="Equation.DSMT4" ShapeID="_x0000_i1049" DrawAspect="Content" ObjectID="_1432636033" r:id="rId114"/>
        </w:object>
      </w:r>
      <w:r w:rsidR="005B733F">
        <w:t>,</w:t>
      </w:r>
      <w:r w:rsidR="001B6265">
        <w:t xml:space="preserve"> based on the jet height, </w:t>
      </w:r>
      <w:r w:rsidR="001B6265">
        <w:rPr>
          <w:i/>
        </w:rPr>
        <w:t xml:space="preserve">ZJetMax, </w:t>
      </w:r>
      <w:r w:rsidR="001B6265" w:rsidRPr="001B6265">
        <w:t>and</w:t>
      </w:r>
      <w:r w:rsidR="001B6265">
        <w:rPr>
          <w:i/>
        </w:rPr>
        <w:t xml:space="preserve"> </w:t>
      </w:r>
      <w:r w:rsidR="001B6265">
        <w:t>a</w:t>
      </w:r>
      <w:r w:rsidR="001B6265">
        <w:rPr>
          <w:i/>
        </w:rPr>
        <w:t xml:space="preserve"> </w:t>
      </w:r>
      <w:r w:rsidR="001B6265">
        <w:t xml:space="preserve">random </w:t>
      </w:r>
      <w:r w:rsidR="00F44C0F">
        <w:t>variate</w:t>
      </w:r>
      <w:r w:rsidR="00D0662B">
        <w:t xml:space="preserve"> (</w:t>
      </w:r>
      <w:r w:rsidR="00ED73C3">
        <w:t xml:space="preserve">shown in </w:t>
      </w:r>
      <w:r w:rsidR="00013EBF">
        <w:fldChar w:fldCharType="begin"/>
      </w:r>
      <w:r w:rsidR="00ED73C3">
        <w:instrText xml:space="preserve"> REF Figure_URef \h </w:instrText>
      </w:r>
      <w:r w:rsidR="00013EBF">
        <w:fldChar w:fldCharType="separate"/>
      </w:r>
      <w:r w:rsidR="00263541">
        <w:t xml:space="preserve">Figure </w:t>
      </w:r>
      <w:r w:rsidR="00263541">
        <w:rPr>
          <w:noProof/>
        </w:rPr>
        <w:t>9</w:t>
      </w:r>
      <w:r w:rsidR="00013EBF">
        <w:fldChar w:fldCharType="end"/>
      </w:r>
      <w:r w:rsidR="00D0662B">
        <w:t xml:space="preserve">) </w:t>
      </w:r>
      <w:r w:rsidR="001B6265">
        <w:t>then</w:t>
      </w:r>
      <w:r w:rsidR="00ED73C3">
        <w:t xml:space="preserve"> </w:t>
      </w:r>
      <w:r w:rsidR="00BD4882">
        <w:t xml:space="preserve">(2) </w:t>
      </w:r>
      <w:r w:rsidR="001B6265">
        <w:t xml:space="preserve">it </w:t>
      </w:r>
      <w:r w:rsidR="00BD4882">
        <w:t>calculate</w:t>
      </w:r>
      <w:r w:rsidR="00D0662B">
        <w:t>s</w:t>
      </w:r>
      <w:r w:rsidR="00BD4882">
        <w:t xml:space="preserve"> the </w:t>
      </w:r>
      <w:r w:rsidR="00A8737A">
        <w:t xml:space="preserve">wind speed at </w:t>
      </w:r>
      <w:r w:rsidR="00A8737A">
        <w:rPr>
          <w:i/>
        </w:rPr>
        <w:t xml:space="preserve">RefHt </w:t>
      </w:r>
      <w:r w:rsidR="00A8737A">
        <w:t xml:space="preserve">using </w:t>
      </w:r>
      <w:r w:rsidR="00C327FF" w:rsidRPr="00C327FF">
        <w:rPr>
          <w:position w:val="-14"/>
        </w:rPr>
        <w:object w:dxaOrig="639" w:dyaOrig="420">
          <v:shape id="_x0000_i1050" type="#_x0000_t75" style="width:32.8pt;height:20.4pt" o:ole="">
            <v:imagedata r:id="rId115" o:title=""/>
          </v:shape>
          <o:OLEObject Type="Embed" ProgID="Equation.DSMT4" ShapeID="_x0000_i1050" DrawAspect="Content" ObjectID="_1432636034" r:id="rId116"/>
        </w:object>
      </w:r>
      <w:r w:rsidR="00BD4882">
        <w:t xml:space="preserve"> along with parameters </w:t>
      </w:r>
      <w:r w:rsidR="00BD4882">
        <w:rPr>
          <w:i/>
        </w:rPr>
        <w:t>ZJetMax</w:t>
      </w:r>
      <w:r w:rsidR="00BD4882">
        <w:t xml:space="preserve">, </w:t>
      </w:r>
      <w:r w:rsidR="00BD4882">
        <w:rPr>
          <w:i/>
        </w:rPr>
        <w:t>RICH_NO,</w:t>
      </w:r>
      <w:r w:rsidR="00BD4882">
        <w:t xml:space="preserve"> and </w:t>
      </w:r>
      <w:r w:rsidR="00BD4882">
        <w:rPr>
          <w:i/>
        </w:rPr>
        <w:t>UStar</w:t>
      </w:r>
      <w:r w:rsidR="00BD4882">
        <w:t>.</w:t>
      </w:r>
      <w:r w:rsidR="008533BD">
        <w:t xml:space="preserve"> </w:t>
      </w:r>
      <w:r w:rsidR="00BD4882">
        <w:t xml:space="preserve">The </w:t>
      </w:r>
      <w:r w:rsidR="00AA58CA">
        <w:t>calculations</w:t>
      </w:r>
      <w:r w:rsidR="00BD4882">
        <w:t xml:space="preserve"> of the low-level jet wind speed profile are discussed further in the </w:t>
      </w:r>
      <w:r w:rsidR="00013EBF">
        <w:fldChar w:fldCharType="begin"/>
      </w:r>
      <w:r w:rsidR="00BD4882">
        <w:instrText xml:space="preserve"> REF Heading_WindProfiles \h </w:instrText>
      </w:r>
      <w:r w:rsidR="00013EBF">
        <w:fldChar w:fldCharType="separate"/>
      </w:r>
      <w:r w:rsidR="00263541">
        <w:t>Wind (Velocity) Profiles</w:t>
      </w:r>
      <w:r w:rsidR="00013EBF">
        <w:fldChar w:fldCharType="end"/>
      </w:r>
      <w:r w:rsidR="00BD4882">
        <w:t xml:space="preserve"> </w:t>
      </w:r>
      <w:r w:rsidR="00BD4882" w:rsidRPr="00F25625">
        <w:t xml:space="preserve">section </w:t>
      </w:r>
      <w:r w:rsidR="00BD4882">
        <w:t xml:space="preserve">of this </w:t>
      </w:r>
      <w:r w:rsidR="00D0662B">
        <w:t>guide</w:t>
      </w:r>
      <w:r w:rsidR="00BD4882">
        <w:t>.</w:t>
      </w:r>
    </w:p>
    <w:p w:rsidR="00B400F1" w:rsidRDefault="00B400F1" w:rsidP="00B400F1">
      <w:pPr>
        <w:pStyle w:val="Head3"/>
      </w:pPr>
      <w:r>
        <w:lastRenderedPageBreak/>
        <w:t>ZJetMax</w:t>
      </w:r>
      <w:r w:rsidR="00E105B9">
        <w:t xml:space="preserve">: </w:t>
      </w:r>
      <w:r w:rsidR="00C81DC1">
        <w:t xml:space="preserve">Height of the </w:t>
      </w:r>
      <w:r w:rsidR="004A255C">
        <w:t xml:space="preserve">Jet </w:t>
      </w:r>
      <w:r w:rsidR="00E105B9">
        <w:t>[m]</w:t>
      </w:r>
    </w:p>
    <w:p w:rsidR="00510E55" w:rsidRPr="007B23BA" w:rsidRDefault="00E11AD5">
      <w:pPr>
        <w:pStyle w:val="NRELText"/>
      </w:pPr>
      <w:r>
        <w:t xml:space="preserve">The </w:t>
      </w:r>
      <w:r w:rsidR="00E105B9">
        <w:rPr>
          <w:i/>
        </w:rPr>
        <w:t>ZJetMax</w:t>
      </w:r>
      <w:r w:rsidR="00E105B9">
        <w:t xml:space="preserve"> </w:t>
      </w:r>
      <w:r>
        <w:t>parameter is the height</w:t>
      </w:r>
      <w:r w:rsidR="000D6925">
        <w:t xml:space="preserve"> in meters</w:t>
      </w:r>
      <w:r>
        <w:t xml:space="preserve"> of the low-level jet.</w:t>
      </w:r>
      <w:r w:rsidR="008533BD">
        <w:t xml:space="preserve"> </w:t>
      </w:r>
      <w:r>
        <w:t xml:space="preserve">Enter the approximate height at which the low-level jet wind profile reaches its maximum wind speed, or enter the string “default” </w:t>
      </w:r>
      <w:r w:rsidR="00AD2A6E">
        <w:t>to have</w:t>
      </w:r>
      <w:r>
        <w:t xml:space="preserve"> TurbSim calculate a jet height.</w:t>
      </w:r>
      <w:r w:rsidR="008533BD">
        <w:t xml:space="preserve"> </w:t>
      </w:r>
      <w:r w:rsidR="00CB1C93">
        <w:t>The default height is a function of</w:t>
      </w:r>
      <w:r w:rsidR="000D6925">
        <w:t xml:space="preserve"> parameters</w:t>
      </w:r>
      <w:r w:rsidR="00CB1C93">
        <w:t xml:space="preserve"> </w:t>
      </w:r>
      <w:r w:rsidR="00CB1C93">
        <w:rPr>
          <w:i/>
        </w:rPr>
        <w:t>RICH_NO</w:t>
      </w:r>
      <w:r w:rsidR="00CB1C93">
        <w:t xml:space="preserve"> and </w:t>
      </w:r>
      <w:r w:rsidR="00CB1C93">
        <w:rPr>
          <w:i/>
        </w:rPr>
        <w:t>Us</w:t>
      </w:r>
      <w:r w:rsidR="00DE7A6E" w:rsidRPr="00DE7A6E">
        <w:rPr>
          <w:i/>
        </w:rPr>
        <w:t>tar</w:t>
      </w:r>
      <w:r w:rsidR="00CB1C93">
        <w:t xml:space="preserve"> with a random component based on LLLJP measurements.</w:t>
      </w:r>
      <w:r w:rsidR="008533BD">
        <w:t xml:space="preserve"> </w:t>
      </w:r>
      <w:r w:rsidR="00330003">
        <w:t>The default height</w:t>
      </w:r>
      <w:r w:rsidR="00AD2A6E">
        <w:t>—</w:t>
      </w:r>
      <w:r w:rsidR="00330003">
        <w:t>without the random component</w:t>
      </w:r>
      <w:r w:rsidR="00AD2A6E">
        <w:t>—</w:t>
      </w:r>
      <w:r w:rsidR="00330003">
        <w:t xml:space="preserve">is plotted in </w:t>
      </w:r>
      <w:r w:rsidR="00013EBF">
        <w:fldChar w:fldCharType="begin"/>
      </w:r>
      <w:r w:rsidR="00330003">
        <w:instrText xml:space="preserve"> REF Figure_ZJetMax \h </w:instrText>
      </w:r>
      <w:r w:rsidR="00013EBF">
        <w:fldChar w:fldCharType="separate"/>
      </w:r>
      <w:r w:rsidR="00263541" w:rsidRPr="002858CE">
        <w:t xml:space="preserve">Figure </w:t>
      </w:r>
      <w:r w:rsidR="00263541">
        <w:rPr>
          <w:noProof/>
        </w:rPr>
        <w:t>10</w:t>
      </w:r>
      <w:r w:rsidR="00013EBF">
        <w:fldChar w:fldCharType="end"/>
      </w:r>
      <w:r w:rsidR="00330003">
        <w:t>.</w:t>
      </w:r>
      <w:r w:rsidR="008533BD">
        <w:t xml:space="preserve"> </w:t>
      </w:r>
      <w:r w:rsidR="007B23BA">
        <w:rPr>
          <w:i/>
        </w:rPr>
        <w:t>ZJetMax</w:t>
      </w:r>
      <w:r w:rsidR="00DE7A6E" w:rsidRPr="00DE7A6E">
        <w:t>,</w:t>
      </w:r>
      <w:r w:rsidR="00C30BC4">
        <w:t xml:space="preserve"> which must be a value between 70</w:t>
      </w:r>
      <w:r w:rsidR="00AD2A6E">
        <w:t> m</w:t>
      </w:r>
      <w:r w:rsidR="00C30BC4">
        <w:t xml:space="preserve"> and 490</w:t>
      </w:r>
      <w:r w:rsidR="00AD2A6E">
        <w:t> m</w:t>
      </w:r>
      <w:r w:rsidR="00C30BC4">
        <w:t>,</w:t>
      </w:r>
      <w:r w:rsidR="007B23BA">
        <w:t xml:space="preserve"> is used to calculate the mean wind speed and direction profiles</w:t>
      </w:r>
      <w:r w:rsidR="00C30BC4">
        <w:t xml:space="preserve">. It is used only when </w:t>
      </w:r>
      <w:r w:rsidR="00C30BC4" w:rsidRPr="0093316B">
        <w:rPr>
          <w:i/>
        </w:rPr>
        <w:t>WindProfileType</w:t>
      </w:r>
      <w:r w:rsidR="00C30BC4">
        <w:t xml:space="preserve"> is “JET.”</w:t>
      </w:r>
    </w:p>
    <w:p w:rsidR="00B400F1" w:rsidRDefault="008255C1" w:rsidP="00B400F1">
      <w:pPr>
        <w:pStyle w:val="Head3"/>
      </w:pPr>
      <w:r>
        <w:t>PLExp</w:t>
      </w:r>
      <w:r w:rsidR="007B23BA">
        <w:t>: Power-</w:t>
      </w:r>
      <w:r w:rsidR="004A255C">
        <w:t xml:space="preserve">Law Exponent </w:t>
      </w:r>
      <w:r w:rsidR="00286F81">
        <w:t>[-]</w:t>
      </w:r>
    </w:p>
    <w:p w:rsidR="0002001D" w:rsidRDefault="00E11AD5">
      <w:pPr>
        <w:pStyle w:val="NRELText"/>
      </w:pPr>
      <w:r>
        <w:t xml:space="preserve">The </w:t>
      </w:r>
      <w:r w:rsidR="000D6925">
        <w:rPr>
          <w:i/>
        </w:rPr>
        <w:t>PLExp</w:t>
      </w:r>
      <w:r w:rsidR="000D6925">
        <w:t xml:space="preserve"> </w:t>
      </w:r>
      <w:r>
        <w:t xml:space="preserve">parameter is </w:t>
      </w:r>
      <w:r w:rsidR="00D046BB">
        <w:t xml:space="preserve">used to compute the mean </w:t>
      </w:r>
      <w:r w:rsidR="00D046BB" w:rsidRPr="00DE7A6E">
        <w:rPr>
          <w:i/>
        </w:rPr>
        <w:t>u</w:t>
      </w:r>
      <w:r w:rsidR="00D046BB">
        <w:t xml:space="preserve">-component wind speeds across the rotor disk when </w:t>
      </w:r>
      <w:r w:rsidR="00D046BB" w:rsidRPr="00D046BB">
        <w:rPr>
          <w:i/>
        </w:rPr>
        <w:t>WindProfileType</w:t>
      </w:r>
      <w:r w:rsidR="00D046BB">
        <w:t xml:space="preserve"> is</w:t>
      </w:r>
      <w:r w:rsidR="00933253">
        <w:t xml:space="preserve"> </w:t>
      </w:r>
      <w:r w:rsidR="00D046BB">
        <w:t>“IEC” or “PL.”</w:t>
      </w:r>
      <w:r w:rsidR="008533BD">
        <w:t xml:space="preserve"> </w:t>
      </w:r>
      <w:r w:rsidR="00D046BB">
        <w:t xml:space="preserve">It is </w:t>
      </w:r>
      <w:r>
        <w:t>the exponent</w:t>
      </w:r>
      <w:r w:rsidR="00D046BB">
        <w:t xml:space="preserve"> used to define the</w:t>
      </w:r>
      <w:r w:rsidR="006D0D5F">
        <w:t xml:space="preserve"> power-law wind profile</w:t>
      </w:r>
      <w:r w:rsidR="00D046BB">
        <w:t>,</w:t>
      </w:r>
    </w:p>
    <w:p w:rsidR="0002001D" w:rsidRDefault="0002001D" w:rsidP="0002001D">
      <w:pPr>
        <w:pStyle w:val="MTDisplayEquation"/>
      </w:pPr>
      <w:r>
        <w:tab/>
      </w:r>
      <w:r w:rsidR="00C327FF" w:rsidRPr="00D046BB">
        <w:rPr>
          <w:position w:val="-28"/>
        </w:rPr>
        <w:object w:dxaOrig="2540" w:dyaOrig="740">
          <v:shape id="_x0000_i1051" type="#_x0000_t75" style="width:127.9pt;height:37.6pt" o:ole="">
            <v:imagedata r:id="rId117" o:title=""/>
          </v:shape>
          <o:OLEObject Type="Embed" ProgID="Equation.DSMT4" ShapeID="_x0000_i1051" DrawAspect="Content" ObjectID="_1432636035" r:id="rId118"/>
        </w:object>
      </w:r>
      <w:r w:rsidR="006D0D5F" w:rsidRPr="00D046BB">
        <w:t>,</w:t>
      </w:r>
      <w:r>
        <w:tab/>
      </w:r>
      <w:r w:rsidR="00013EBF">
        <w:fldChar w:fldCharType="begin"/>
      </w:r>
      <w:r>
        <w:instrText xml:space="preserve"> SEQ Eqn  \n \# "(0)" \* MERGEFORMAT  \* MERGEFORMAT </w:instrText>
      </w:r>
      <w:r w:rsidR="00013EBF">
        <w:fldChar w:fldCharType="separate"/>
      </w:r>
      <w:r w:rsidR="00263541">
        <w:rPr>
          <w:noProof/>
        </w:rPr>
        <w:t>(9)</w:t>
      </w:r>
      <w:r w:rsidR="00013EBF">
        <w:fldChar w:fldCharType="end"/>
      </w:r>
    </w:p>
    <w:p w:rsidR="00510E55" w:rsidRDefault="006D0D5F">
      <w:pPr>
        <w:pStyle w:val="NRELText"/>
      </w:pPr>
      <w:r>
        <w:t xml:space="preserve">where </w:t>
      </w:r>
      <w:r w:rsidRPr="006D0D5F">
        <w:t>z</w:t>
      </w:r>
      <w:r>
        <w:t xml:space="preserve"> is the height above ground level.</w:t>
      </w:r>
      <w:r w:rsidR="008533BD">
        <w:t xml:space="preserve"> </w:t>
      </w:r>
      <w:r>
        <w:t>The exponent can be positive</w:t>
      </w:r>
      <w:r w:rsidR="00D046BB">
        <w:t>,</w:t>
      </w:r>
      <w:r>
        <w:t xml:space="preserve"> negative</w:t>
      </w:r>
      <w:r w:rsidR="00D046BB">
        <w:t>, or zero (for no shear).</w:t>
      </w:r>
      <w:r w:rsidR="008533BD">
        <w:t xml:space="preserve"> </w:t>
      </w:r>
      <w:r w:rsidR="00286F81">
        <w:t>E</w:t>
      </w:r>
      <w:r w:rsidR="00E11AD5">
        <w:t xml:space="preserve">nter the string “default” </w:t>
      </w:r>
      <w:r w:rsidR="00AD2A6E">
        <w:t xml:space="preserve">to have </w:t>
      </w:r>
      <w:r w:rsidR="00E11AD5">
        <w:t xml:space="preserve">TurbSim use a default value based </w:t>
      </w:r>
      <w:r w:rsidR="000223B4">
        <w:t xml:space="preserve">on the specified spectral model, as shown in </w:t>
      </w:r>
      <w:r w:rsidR="00013EBF">
        <w:fldChar w:fldCharType="begin"/>
      </w:r>
      <w:r w:rsidR="000223B4">
        <w:instrText xml:space="preserve"> REF Table_DefMetCond \h </w:instrText>
      </w:r>
      <w:r w:rsidR="00013EBF">
        <w:fldChar w:fldCharType="separate"/>
      </w:r>
      <w:r w:rsidR="00263541">
        <w:t xml:space="preserve">Table </w:t>
      </w:r>
      <w:r w:rsidR="00263541">
        <w:rPr>
          <w:noProof/>
        </w:rPr>
        <w:t>7</w:t>
      </w:r>
      <w:r w:rsidR="00013EBF">
        <w:fldChar w:fldCharType="end"/>
      </w:r>
      <w:r w:rsidR="000223B4">
        <w:t>.</w:t>
      </w:r>
      <w:r w:rsidR="008533BD">
        <w:t xml:space="preserve"> </w:t>
      </w:r>
      <w:r w:rsidR="009432C6">
        <w:t xml:space="preserve">If KHTEST is specified for parameter </w:t>
      </w:r>
      <w:r w:rsidR="009432C6" w:rsidRPr="00AC5FBB">
        <w:rPr>
          <w:i/>
        </w:rPr>
        <w:t>IECturbc</w:t>
      </w:r>
      <w:r w:rsidR="009432C6">
        <w:t xml:space="preserve">, the </w:t>
      </w:r>
      <w:r w:rsidR="009432C6">
        <w:rPr>
          <w:i/>
        </w:rPr>
        <w:t xml:space="preserve">PLExp </w:t>
      </w:r>
      <w:r w:rsidR="009432C6">
        <w:t xml:space="preserve">parameter </w:t>
      </w:r>
      <w:r w:rsidR="00AD2A6E">
        <w:t>is</w:t>
      </w:r>
      <w:r w:rsidR="009432C6">
        <w:t xml:space="preserve"> overwritten to 0.3.</w:t>
      </w:r>
    </w:p>
    <w:p w:rsidR="00DE7FAA" w:rsidRDefault="00DE7FAA" w:rsidP="002F6DFD">
      <w:pPr>
        <w:framePr w:w="5414" w:h="4464" w:hRule="exact" w:vSpace="144" w:wrap="around" w:vAnchor="page" w:hAnchor="page" w:x="1441" w:y="1441"/>
        <w:shd w:val="solid" w:color="FFFFFF" w:themeColor="background1" w:fill="FFFFFF"/>
        <w:tabs>
          <w:tab w:val="center" w:pos="900"/>
          <w:tab w:val="center" w:pos="2970"/>
          <w:tab w:val="center" w:pos="5400"/>
        </w:tabs>
        <w:spacing w:line="240" w:lineRule="auto"/>
        <w:suppressOverlap/>
        <w:jc w:val="center"/>
      </w:pPr>
      <w:r w:rsidRPr="00213C48">
        <w:rPr>
          <w:noProof/>
          <w:bdr w:val="single" w:sz="12" w:space="0" w:color="auto"/>
        </w:rPr>
        <w:drawing>
          <wp:inline distT="0" distB="0" distL="0" distR="0" wp14:anchorId="2051081B" wp14:editId="5FB0C1BB">
            <wp:extent cx="3296093" cy="2190307"/>
            <wp:effectExtent l="0" t="0" r="0" b="0"/>
            <wp:docPr id="337" name="Picture 337"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19"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DE7FAA" w:rsidRDefault="00DE7FAA" w:rsidP="002F6DFD">
      <w:pPr>
        <w:pStyle w:val="NRELFigureCaption"/>
        <w:framePr w:w="5414" w:h="4464" w:hRule="exact" w:vSpace="144" w:wrap="around" w:vAnchor="page" w:hAnchor="page" w:x="1441" w:y="1441"/>
        <w:suppressOverlap/>
      </w:pPr>
      <w:bookmarkStart w:id="105" w:name="Figure_URef"/>
      <w:bookmarkStart w:id="106" w:name="_Toc336257196"/>
      <w:r>
        <w:t xml:space="preserve">Figure </w:t>
      </w:r>
      <w:r w:rsidR="00013EBF">
        <w:fldChar w:fldCharType="begin"/>
      </w:r>
      <w:r w:rsidR="004A6730">
        <w:instrText xml:space="preserve"> SEQ Figures \* MERGEFORMAT </w:instrText>
      </w:r>
      <w:r w:rsidR="00013EBF">
        <w:fldChar w:fldCharType="separate"/>
      </w:r>
      <w:r w:rsidR="00263541">
        <w:rPr>
          <w:noProof/>
        </w:rPr>
        <w:t>9</w:t>
      </w:r>
      <w:r w:rsidR="00013EBF">
        <w:fldChar w:fldCharType="end"/>
      </w:r>
      <w:bookmarkEnd w:id="105"/>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06"/>
    </w:p>
    <w:p w:rsidR="00B400F1" w:rsidRDefault="00B400F1" w:rsidP="00B400F1">
      <w:pPr>
        <w:pStyle w:val="Head3"/>
      </w:pPr>
      <w:r>
        <w:t>Z0</w:t>
      </w:r>
      <w:r w:rsidR="00286F81">
        <w:t xml:space="preserve">: Surface </w:t>
      </w:r>
      <w:r w:rsidR="004A255C">
        <w:t xml:space="preserve">Roughness Length </w:t>
      </w:r>
      <w:r w:rsidR="00286F81">
        <w:t>[m]</w:t>
      </w:r>
    </w:p>
    <w:p w:rsidR="00DE7FAA" w:rsidRDefault="00DE7FAA" w:rsidP="002F6DFD">
      <w:pPr>
        <w:pStyle w:val="NRELTableText"/>
        <w:framePr w:w="3888" w:h="4464" w:hRule="exact" w:vSpace="144" w:wrap="around" w:vAnchor="page" w:hAnchor="page" w:x="6916" w:y="1441"/>
        <w:suppressOverlap/>
        <w:jc w:val="center"/>
      </w:pPr>
      <w:r w:rsidRPr="00213C48">
        <w:rPr>
          <w:noProof/>
          <w:bdr w:val="single" w:sz="12" w:space="0" w:color="auto"/>
        </w:rPr>
        <w:drawing>
          <wp:inline distT="0" distB="0" distL="0" distR="0" wp14:anchorId="1B051F8B" wp14:editId="2E97CD99">
            <wp:extent cx="2375215" cy="2194560"/>
            <wp:effectExtent l="19050" t="0" r="6035" b="0"/>
            <wp:docPr id="1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20" cstate="print"/>
                    <a:srcRect l="22048" t="-1404" r="24498" b="7021"/>
                    <a:stretch>
                      <a:fillRect/>
                    </a:stretch>
                  </pic:blipFill>
                  <pic:spPr>
                    <a:xfrm>
                      <a:off x="0" y="0"/>
                      <a:ext cx="2375215" cy="2194560"/>
                    </a:xfrm>
                    <a:prstGeom prst="rect">
                      <a:avLst/>
                    </a:prstGeom>
                  </pic:spPr>
                </pic:pic>
              </a:graphicData>
            </a:graphic>
          </wp:inline>
        </w:drawing>
      </w:r>
    </w:p>
    <w:p w:rsidR="00DE7FAA" w:rsidRDefault="00DE7FAA" w:rsidP="002F6DFD">
      <w:pPr>
        <w:pStyle w:val="NRELFigureCaption"/>
        <w:framePr w:w="3888" w:h="4464" w:hRule="exact" w:vSpace="144" w:wrap="around" w:vAnchor="page" w:hAnchor="page" w:x="6916" w:y="1441"/>
        <w:suppressOverlap/>
        <w:jc w:val="left"/>
      </w:pPr>
      <w:bookmarkStart w:id="107" w:name="Figure_ZJetMax"/>
      <w:bookmarkStart w:id="108" w:name="_Toc336257197"/>
      <w:r w:rsidRPr="002858CE">
        <w:t xml:space="preserve">Figure </w:t>
      </w:r>
      <w:r w:rsidR="00013EBF">
        <w:fldChar w:fldCharType="begin"/>
      </w:r>
      <w:r w:rsidR="004A6730">
        <w:instrText xml:space="preserve"> SEQ Figures \* MERGEFORMAT </w:instrText>
      </w:r>
      <w:r w:rsidR="00013EBF">
        <w:fldChar w:fldCharType="separate"/>
      </w:r>
      <w:r w:rsidR="00263541">
        <w:rPr>
          <w:noProof/>
        </w:rPr>
        <w:t>10</w:t>
      </w:r>
      <w:r w:rsidR="00013EBF">
        <w:fldChar w:fldCharType="end"/>
      </w:r>
      <w:bookmarkEnd w:id="107"/>
      <w:r w:rsidRPr="002858CE">
        <w:t>.</w:t>
      </w:r>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08"/>
    </w:p>
    <w:p w:rsidR="000223B4" w:rsidRDefault="00E11AD5">
      <w:pPr>
        <w:pStyle w:val="NRELText"/>
      </w:pPr>
      <w:r>
        <w:t>The surface roughness length</w:t>
      </w:r>
      <w:r w:rsidR="006018B2">
        <w:t xml:space="preserve">, </w:t>
      </w:r>
      <w:r w:rsidR="006018B2">
        <w:rPr>
          <w:i/>
        </w:rPr>
        <w:t>Z0</w:t>
      </w:r>
      <w:r w:rsidR="006018B2">
        <w:t>,</w:t>
      </w:r>
      <w:r>
        <w:t xml:space="preserve"> is the last parameter in this section.</w:t>
      </w:r>
      <w:r w:rsidR="008533BD">
        <w:t xml:space="preserve"> </w:t>
      </w:r>
      <w:r>
        <w:t>This length</w:t>
      </w:r>
      <w:r w:rsidR="003B4ED2">
        <w:t>—</w:t>
      </w:r>
      <w:r w:rsidR="006018B2">
        <w:t>a measure of the roughness of the surface terrain</w:t>
      </w:r>
      <w:r w:rsidR="0089056E">
        <w:t>—</w:t>
      </w:r>
      <w:r w:rsidR="006018B2">
        <w:t xml:space="preserve">is </w:t>
      </w:r>
      <w:r>
        <w:t>the extrapolated height at which the mean wind speed becomes zero in a neutral atmosphere, assuming a lo</w:t>
      </w:r>
      <w:r w:rsidR="000223B4">
        <w:t>garithmic vertical wind profile:</w:t>
      </w:r>
    </w:p>
    <w:p w:rsidR="000223B4" w:rsidRDefault="000223B4" w:rsidP="000223B4">
      <w:pPr>
        <w:pStyle w:val="MTDisplayEquation"/>
      </w:pPr>
      <w:r>
        <w:tab/>
      </w:r>
      <w:r w:rsidR="000B7170" w:rsidRPr="0051176E">
        <w:rPr>
          <w:position w:val="-34"/>
        </w:rPr>
        <w:object w:dxaOrig="2260" w:dyaOrig="760">
          <v:shape id="_x0000_i1052" type="#_x0000_t75" style="width:114.45pt;height:37.6pt" o:ole="">
            <v:imagedata r:id="rId121" o:title=""/>
          </v:shape>
          <o:OLEObject Type="Embed" ProgID="Equation.DSMT4" ShapeID="_x0000_i1052" DrawAspect="Content" ObjectID="_1432636036" r:id="rId122"/>
        </w:object>
      </w:r>
      <w:r w:rsidR="0051176E">
        <w:t>.</w:t>
      </w:r>
      <w:r>
        <w:tab/>
      </w:r>
      <w:r w:rsidR="00013EBF">
        <w:fldChar w:fldCharType="begin"/>
      </w:r>
      <w:r w:rsidR="00DC083A">
        <w:instrText xml:space="preserve"> SEQ Eqn  \n \# "(0)" \* MERGEFORMAT  \* MERGEFORMAT </w:instrText>
      </w:r>
      <w:r w:rsidR="00013EBF">
        <w:fldChar w:fldCharType="separate"/>
      </w:r>
      <w:r w:rsidR="00263541">
        <w:rPr>
          <w:noProof/>
        </w:rPr>
        <w:t>(10)</w:t>
      </w:r>
      <w:r w:rsidR="00013EBF">
        <w:rPr>
          <w:noProof/>
        </w:rPr>
        <w:fldChar w:fldCharType="end"/>
      </w:r>
    </w:p>
    <w:p w:rsidR="00C201AE" w:rsidRDefault="00E11AD5" w:rsidP="0051176E">
      <w:pPr>
        <w:pStyle w:val="MTDisplayEquation"/>
      </w:pPr>
      <w:r>
        <w:lastRenderedPageBreak/>
        <w:t xml:space="preserve">Enter the length in meters, or enter the string “default” </w:t>
      </w:r>
      <w:r w:rsidR="00A637F8">
        <w:t>to have</w:t>
      </w:r>
      <w:r>
        <w:t xml:space="preserve"> TurbSim use a default value based on the specified spectral model</w:t>
      </w:r>
      <w:r w:rsidRPr="000F4033">
        <w:t>.</w:t>
      </w:r>
      <w:r w:rsidR="008533BD">
        <w:t xml:space="preserve"> </w:t>
      </w:r>
      <w:r w:rsidR="0051176E">
        <w:t xml:space="preserve">The default values are listed in </w:t>
      </w:r>
      <w:r w:rsidR="00013EBF">
        <w:fldChar w:fldCharType="begin"/>
      </w:r>
      <w:r w:rsidR="0051176E">
        <w:instrText xml:space="preserve"> REF Table_DefMetCond \h </w:instrText>
      </w:r>
      <w:r w:rsidR="00013EBF">
        <w:fldChar w:fldCharType="separate"/>
      </w:r>
      <w:r w:rsidR="00263541">
        <w:t xml:space="preserve">Table </w:t>
      </w:r>
      <w:r w:rsidR="00263541">
        <w:rPr>
          <w:noProof/>
        </w:rPr>
        <w:t>7</w:t>
      </w:r>
      <w:r w:rsidR="00013EBF">
        <w:fldChar w:fldCharType="end"/>
      </w:r>
      <w:r w:rsidR="0051176E">
        <w:t>.</w:t>
      </w:r>
      <w:r w:rsidR="00D13C6B">
        <w:t xml:space="preserve">  This parameter is not used for the TIDAL spectral model.</w:t>
      </w:r>
    </w:p>
    <w:p w:rsidR="00282F7C" w:rsidRDefault="00282F7C">
      <w:pPr>
        <w:pStyle w:val="Head2"/>
        <w:outlineLvl w:val="0"/>
      </w:pPr>
      <w:bookmarkStart w:id="109" w:name="_Toc108431535"/>
      <w:bookmarkStart w:id="110" w:name="_Toc111947841"/>
      <w:bookmarkStart w:id="111" w:name="Heading_NonIECMetBndryConditions"/>
      <w:bookmarkStart w:id="112" w:name="_Toc336257138"/>
      <w:r>
        <w:t>Non-IEC Meteorological Boundary Conditions</w:t>
      </w:r>
      <w:bookmarkEnd w:id="109"/>
      <w:bookmarkEnd w:id="110"/>
      <w:bookmarkEnd w:id="111"/>
      <w:bookmarkEnd w:id="112"/>
    </w:p>
    <w:p w:rsidR="00510E55" w:rsidRDefault="00E11AD5">
      <w:pPr>
        <w:pStyle w:val="NRELText"/>
      </w:pPr>
      <w:r>
        <w:t xml:space="preserve">If you have specified either the Kaimal or von Karman spectral model, TurbSim </w:t>
      </w:r>
      <w:r w:rsidR="00A637F8">
        <w:t xml:space="preserve">does </w:t>
      </w:r>
      <w:r w:rsidR="006018B2">
        <w:t xml:space="preserve">not read </w:t>
      </w:r>
      <w:r w:rsidR="001D78C7">
        <w:t>this</w:t>
      </w:r>
      <w:r w:rsidR="006018B2">
        <w:t xml:space="preserve"> section of the input file</w:t>
      </w:r>
      <w:r>
        <w:t>.</w:t>
      </w:r>
      <w:r w:rsidR="008533BD">
        <w:t xml:space="preserve"> </w:t>
      </w:r>
      <w:r>
        <w:t xml:space="preserve">The other </w:t>
      </w:r>
      <w:r w:rsidR="00A6554F">
        <w:t xml:space="preserve">(non-IEC) </w:t>
      </w:r>
      <w:r>
        <w:t>spectral models require the additional meteorological boundary conditions</w:t>
      </w:r>
      <w:r w:rsidR="00A6554F">
        <w:t xml:space="preserve"> contained in this section</w:t>
      </w:r>
      <w:r>
        <w:t>. All of the inputs in this section, with the exception of the gradient Richardson number, can be replaced with the string “default</w:t>
      </w:r>
      <w:r w:rsidR="00A637F8">
        <w:t>.</w:t>
      </w:r>
      <w:r>
        <w:t>”</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the </w:t>
      </w:r>
      <w:r w:rsidR="00B153E5">
        <w:t xml:space="preserve">function of the </w:t>
      </w:r>
      <w:r w:rsidR="00A93A1D">
        <w:t xml:space="preserve">input parameters from this section and how </w:t>
      </w:r>
      <w:r w:rsidR="00B153E5">
        <w:t xml:space="preserve">the </w:t>
      </w:r>
      <w:r w:rsidR="00A93A1D">
        <w:t>default values are chosen.</w:t>
      </w:r>
    </w:p>
    <w:p w:rsidR="00DC5F7C" w:rsidRPr="0000708E" w:rsidRDefault="00B400F1" w:rsidP="0000708E">
      <w:pPr>
        <w:pStyle w:val="Head3"/>
      </w:pPr>
      <w:r w:rsidRPr="0000708E">
        <w:t>Latitude</w:t>
      </w:r>
      <w:r w:rsidR="00262538" w:rsidRPr="0000708E">
        <w:t xml:space="preserve">: Site </w:t>
      </w:r>
      <w:r w:rsidR="004A255C">
        <w:t>L</w:t>
      </w:r>
      <w:r w:rsidR="004A255C" w:rsidRPr="0000708E">
        <w:t xml:space="preserve">atitude </w:t>
      </w:r>
      <w:r w:rsidR="00262538" w:rsidRPr="0000708E">
        <w:t>[°]</w:t>
      </w:r>
    </w:p>
    <w:p w:rsidR="00510E55" w:rsidRDefault="00E11AD5">
      <w:pPr>
        <w:pStyle w:val="NRELText"/>
      </w:pPr>
      <w:r>
        <w:t>The first parameter in this section is the site latitude in degrees.</w:t>
      </w:r>
      <w:r w:rsidR="008533BD">
        <w:t xml:space="preserve"> </w:t>
      </w:r>
      <w:r>
        <w:t xml:space="preserve">The latitude is used only to calculate </w:t>
      </w:r>
      <w:r w:rsidR="006018B2">
        <w:t xml:space="preserve">a Coriolis term in </w:t>
      </w:r>
      <w:r>
        <w:t>the default mixing layer depth</w:t>
      </w:r>
      <w:r w:rsidR="00AA0C20">
        <w:t xml:space="preserve"> (parameter</w:t>
      </w:r>
      <w:r w:rsidR="00AA0C20">
        <w:rPr>
          <w:i/>
        </w:rPr>
        <w:t xml:space="preserve"> ZI</w:t>
      </w:r>
      <w:r w:rsidR="00AA0C20">
        <w:t>)</w:t>
      </w:r>
      <w:r>
        <w:t>.</w:t>
      </w:r>
      <w:r w:rsidR="008533BD">
        <w:t xml:space="preserve"> </w:t>
      </w:r>
      <w:r>
        <w:t xml:space="preserve">The </w:t>
      </w:r>
      <w:r w:rsidR="006018B2">
        <w:t xml:space="preserve">magnitude of the </w:t>
      </w:r>
      <w:r>
        <w:t xml:space="preserve">latitude </w:t>
      </w:r>
      <w:r w:rsidR="006018B2">
        <w:t xml:space="preserve">must be </w:t>
      </w:r>
      <w:r>
        <w:t>between 5</w:t>
      </w:r>
      <w:r w:rsidR="00DA5BAC">
        <w:rPr>
          <w:rFonts w:cs="Times New Roman"/>
        </w:rPr>
        <w:t>°</w:t>
      </w:r>
      <w:r w:rsidR="00DA5BAC">
        <w:t xml:space="preserve"> and 90</w:t>
      </w:r>
      <w:r w:rsidR="00DA5BAC">
        <w:rPr>
          <w:rFonts w:cs="Times New Roman"/>
        </w:rPr>
        <w:t>°</w:t>
      </w:r>
      <w:r w:rsidR="00DA5BAC">
        <w:t>; the default value is 45</w:t>
      </w:r>
      <w:r w:rsidR="00DA5BAC">
        <w:rPr>
          <w:rFonts w:cs="Times New Roman"/>
        </w:rPr>
        <w:t>°</w:t>
      </w:r>
      <w:r w:rsidR="00DA5BAC">
        <w:t>.</w:t>
      </w:r>
    </w:p>
    <w:p w:rsidR="00B400F1" w:rsidRDefault="00B400F1" w:rsidP="00B400F1">
      <w:pPr>
        <w:pStyle w:val="Head3"/>
      </w:pPr>
      <w:r>
        <w:t>RICH_NO</w:t>
      </w:r>
      <w:r w:rsidR="00262538">
        <w:t xml:space="preserve">: Gradient Richardson </w:t>
      </w:r>
      <w:r w:rsidR="004A255C">
        <w:t xml:space="preserve">Number </w:t>
      </w:r>
      <w:r w:rsidR="00262538">
        <w:t>[-]</w:t>
      </w:r>
    </w:p>
    <w:p w:rsidR="00304450" w:rsidRDefault="00DA5BAC">
      <w:pPr>
        <w:pStyle w:val="NRELText"/>
      </w:pPr>
      <w:r>
        <w:t xml:space="preserve">The </w:t>
      </w:r>
      <w:r>
        <w:rPr>
          <w:i/>
        </w:rPr>
        <w:t xml:space="preserve">RICH_NO </w:t>
      </w:r>
      <w:r>
        <w:t xml:space="preserve">parameter is </w:t>
      </w:r>
      <w:r w:rsidR="007B4B51">
        <w:t xml:space="preserve">the </w:t>
      </w:r>
      <w:r>
        <w:t>turbine-layer vertica</w:t>
      </w:r>
      <w:r w:rsidR="007B4B51">
        <w:t>l stability</w:t>
      </w:r>
      <w:r w:rsidR="00304450">
        <w:t xml:space="preserve"> </w:t>
      </w:r>
      <w:r w:rsidR="007B4B51">
        <w:t>given by the dimensionless gradient Richardson</w:t>
      </w:r>
      <w:r w:rsidR="006113E2">
        <w:t xml:space="preserve"> number</w:t>
      </w:r>
      <w:r w:rsidR="007B4B51">
        <w:t>, which is defined as</w:t>
      </w:r>
    </w:p>
    <w:p w:rsidR="00DE7A6E" w:rsidRDefault="00304450" w:rsidP="00DE7A6E">
      <w:pPr>
        <w:pStyle w:val="MTDisplayEquation"/>
      </w:pPr>
      <w:r>
        <w:tab/>
      </w:r>
      <w:r w:rsidR="00B835F3" w:rsidRPr="00304450">
        <w:rPr>
          <w:position w:val="-70"/>
        </w:rPr>
        <w:object w:dxaOrig="1960" w:dyaOrig="1380">
          <v:shape id="_x0000_i1053" type="#_x0000_t75" style="width:95.1pt;height:67.15pt" o:ole="">
            <v:imagedata r:id="rId123" o:title=""/>
          </v:shape>
          <o:OLEObject Type="Embed" ProgID="Equation.DSMT4" ShapeID="_x0000_i1053" DrawAspect="Content" ObjectID="_1432636037" r:id="rId124"/>
        </w:object>
      </w:r>
      <w:r w:rsidR="00B835F3">
        <w:t>.</w:t>
      </w:r>
      <w:r w:rsidR="004765B7">
        <w:tab/>
      </w:r>
      <w:r w:rsidR="00013EBF">
        <w:fldChar w:fldCharType="begin"/>
      </w:r>
      <w:r w:rsidR="004765B7">
        <w:instrText xml:space="preserve"> SEQ Eqn  \n \# "(0)" \* MERGEFORMAT  \* MERGEFORMAT </w:instrText>
      </w:r>
      <w:r w:rsidR="00013EBF">
        <w:fldChar w:fldCharType="separate"/>
      </w:r>
      <w:r w:rsidR="00263541">
        <w:rPr>
          <w:noProof/>
        </w:rPr>
        <w:t>(11)</w:t>
      </w:r>
      <w:r w:rsidR="00013EBF">
        <w:fldChar w:fldCharType="end"/>
      </w:r>
    </w:p>
    <w:p w:rsidR="009B2DE1" w:rsidRDefault="009B2DE1" w:rsidP="0012646E">
      <w:pPr>
        <w:pStyle w:val="NRELTableCaption"/>
        <w:framePr w:w="9360" w:h="4536" w:hRule="exact" w:hSpace="288" w:vSpace="144" w:wrap="around" w:hAnchor="margin" w:xAlign="center" w:yAlign="top"/>
        <w:spacing w:before="0"/>
      </w:pPr>
      <w:bookmarkStart w:id="113" w:name="Table_DefMetCond"/>
      <w:bookmarkStart w:id="114" w:name="_Toc336257237"/>
      <w:r>
        <w:t xml:space="preserve">Table </w:t>
      </w:r>
      <w:r w:rsidR="00013EBF">
        <w:fldChar w:fldCharType="begin"/>
      </w:r>
      <w:r w:rsidR="008A062C">
        <w:instrText xml:space="preserve"> SEQ Table \* ARABIC </w:instrText>
      </w:r>
      <w:r w:rsidR="00013EBF">
        <w:fldChar w:fldCharType="separate"/>
      </w:r>
      <w:r w:rsidR="00263541">
        <w:rPr>
          <w:noProof/>
        </w:rPr>
        <w:t>7</w:t>
      </w:r>
      <w:r w:rsidR="00013EBF">
        <w:fldChar w:fldCharType="end"/>
      </w:r>
      <w:bookmarkEnd w:id="113"/>
      <w:r>
        <w:t>. Default Inputs for Meteorological Boundary Conditions</w:t>
      </w:r>
      <w:bookmarkEnd w:id="114"/>
    </w:p>
    <w:tbl>
      <w:tblPr>
        <w:tblW w:w="3897" w:type="pct"/>
        <w:jc w:val="center"/>
        <w:tblCellSpacing w:w="7" w:type="dxa"/>
        <w:tblInd w:w="-261" w:type="dxa"/>
        <w:tblCellMar>
          <w:top w:w="72" w:type="dxa"/>
          <w:left w:w="72" w:type="dxa"/>
          <w:bottom w:w="72" w:type="dxa"/>
          <w:right w:w="72" w:type="dxa"/>
        </w:tblCellMar>
        <w:tblLook w:val="0000" w:firstRow="0" w:lastRow="0" w:firstColumn="0" w:lastColumn="0" w:noHBand="0" w:noVBand="0"/>
      </w:tblPr>
      <w:tblGrid>
        <w:gridCol w:w="2004"/>
        <w:gridCol w:w="4255"/>
        <w:gridCol w:w="1170"/>
      </w:tblGrid>
      <w:tr w:rsidR="009B2DE1" w:rsidRPr="007F0EFB" w:rsidTr="00DD792F">
        <w:trPr>
          <w:trHeight w:val="464"/>
          <w:tblCellSpacing w:w="7" w:type="dxa"/>
          <w:jc w:val="center"/>
        </w:trPr>
        <w:tc>
          <w:tcPr>
            <w:tcW w:w="1335" w:type="pct"/>
            <w:tcBorders>
              <w:top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TurbModel</w:t>
            </w:r>
          </w:p>
        </w:tc>
        <w:tc>
          <w:tcPr>
            <w:tcW w:w="2854"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PLExp</w:t>
            </w:r>
          </w:p>
        </w:tc>
        <w:tc>
          <w:tcPr>
            <w:tcW w:w="773"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 xml:space="preserve">Z0 </w:t>
            </w:r>
            <w:r w:rsidRPr="000C1A7D">
              <w:rPr>
                <w:noProof/>
              </w:rPr>
              <w:t>(m)</w:t>
            </w:r>
          </w:p>
        </w:tc>
      </w:tr>
      <w:tr w:rsidR="009B2DE1" w:rsidTr="00E90BB6">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IECKAI, IECVKM</w:t>
            </w:r>
          </w:p>
        </w:tc>
        <w:tc>
          <w:tcPr>
            <w:tcW w:w="2854" w:type="pct"/>
            <w:vAlign w:val="center"/>
          </w:tcPr>
          <w:p w:rsidR="009B2DE1" w:rsidRDefault="009B2DE1" w:rsidP="0012646E">
            <w:pPr>
              <w:pStyle w:val="NRELTableText"/>
              <w:framePr w:w="9360" w:h="4536" w:hRule="exact" w:hSpace="288" w:vSpace="144" w:wrap="around" w:hAnchor="margin" w:xAlign="center" w:yAlign="top"/>
            </w:pPr>
            <w:r>
              <w:t>0.11 for EWM</w:t>
            </w:r>
            <w:r>
              <w:br/>
              <w:t>0.14 for offshore (61400</w:t>
            </w:r>
            <w:r>
              <w:noBreakHyphen/>
              <w:t>3) NTM,</w:t>
            </w:r>
            <w:r>
              <w:br/>
              <w:t>0.2 otherwise</w:t>
            </w:r>
          </w:p>
        </w:tc>
        <w:tc>
          <w:tcPr>
            <w:tcW w:w="773" w:type="pct"/>
            <w:vAlign w:val="center"/>
          </w:tcPr>
          <w:p w:rsidR="009B2DE1" w:rsidRDefault="009B2DE1" w:rsidP="0012646E">
            <w:pPr>
              <w:pStyle w:val="NRELTableText"/>
              <w:framePr w:w="9360" w:h="4536" w:hRule="exact" w:hSpace="288" w:vSpace="144" w:wrap="around" w:hAnchor="margin" w:xAlign="center" w:yAlign="top"/>
            </w:pPr>
            <w:r>
              <w:t>0.03</w:t>
            </w:r>
          </w:p>
        </w:tc>
      </w:tr>
      <w:tr w:rsidR="009B2DE1" w:rsidTr="00632174">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SMOOTH</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GP_LLJ</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0.005</w:t>
            </w:r>
          </w:p>
        </w:tc>
      </w:tr>
      <w:tr w:rsidR="009B2DE1" w:rsidTr="00E90BB6">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NWTCUP</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0.021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WF_UPW</w:t>
            </w:r>
          </w:p>
        </w:tc>
        <w:tc>
          <w:tcPr>
            <w:tcW w:w="2854" w:type="pct"/>
            <w:vAlign w:val="center"/>
          </w:tcPr>
          <w:p w:rsidR="009B2DE1" w:rsidRPr="00D75749" w:rsidRDefault="009B2DE1" w:rsidP="0012646E">
            <w:pPr>
              <w:pStyle w:val="NRELTableText"/>
              <w:framePr w:w="9360" w:h="4536" w:hRule="exact" w:hSpace="288" w:vSpace="144" w:wrap="around" w:hAnchor="margin" w:xAlign="center" w:yAlign="top"/>
            </w:pPr>
            <w:r>
              <w:t xml:space="preserve">same as </w:t>
            </w:r>
            <w:r w:rsidRPr="002D3528">
              <w:t>NWTCUP</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0.018</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WF_07D</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0.13-0.18, increasing with </w:t>
            </w:r>
            <w:r>
              <w:rPr>
                <w:i/>
              </w:rPr>
              <w:t>RICH_NO</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0.064</w:t>
            </w:r>
          </w:p>
        </w:tc>
      </w:tr>
      <w:tr w:rsidR="009B2DE1" w:rsidTr="00F63A92">
        <w:trPr>
          <w:tblCellSpacing w:w="7" w:type="dxa"/>
          <w:jc w:val="center"/>
        </w:trPr>
        <w:tc>
          <w:tcPr>
            <w:tcW w:w="1335"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WF_14D</w:t>
            </w:r>
          </w:p>
        </w:tc>
        <w:tc>
          <w:tcPr>
            <w:tcW w:w="2854" w:type="pct"/>
            <w:tcBorders>
              <w:bottom w:val="single" w:sz="6" w:space="0" w:color="auto"/>
            </w:tcBorders>
            <w:vAlign w:val="center"/>
          </w:tcPr>
          <w:p w:rsidR="009B2DE1" w:rsidRDefault="009B2DE1" w:rsidP="0012646E">
            <w:pPr>
              <w:pStyle w:val="NRELTableText"/>
              <w:framePr w:w="9360" w:h="4536" w:hRule="exact" w:hSpace="288" w:vSpace="144" w:wrap="around" w:hAnchor="margin" w:xAlign="center" w:yAlign="top"/>
            </w:pPr>
            <w:r>
              <w:t xml:space="preserve">same </w:t>
            </w:r>
            <w:r w:rsidRPr="002D3528">
              <w:t>as WF_07D</w:t>
            </w:r>
          </w:p>
        </w:tc>
        <w:tc>
          <w:tcPr>
            <w:tcW w:w="773"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0.233</w:t>
            </w:r>
          </w:p>
        </w:tc>
      </w:tr>
    </w:tbl>
    <w:p w:rsidR="009B2DE1" w:rsidRDefault="009B2DE1" w:rsidP="0012646E">
      <w:pPr>
        <w:framePr w:w="9360" w:h="4536" w:hRule="exact" w:hSpace="288" w:vSpace="144" w:wrap="around" w:hAnchor="margin" w:xAlign="center" w:yAlign="top"/>
      </w:pPr>
    </w:p>
    <w:p w:rsidR="006C233F" w:rsidRDefault="00B835F3">
      <w:pPr>
        <w:pStyle w:val="NRELText"/>
      </w:pPr>
      <w:r>
        <w:t>In this equation,</w:t>
      </w:r>
      <w:r w:rsidR="00FC6AE7">
        <w:t xml:space="preserve"> </w:t>
      </w:r>
      <w:r w:rsidR="00FC6AE7">
        <w:rPr>
          <w:i/>
        </w:rPr>
        <w:t>g</w:t>
      </w:r>
      <w:r w:rsidR="00FC6AE7">
        <w:t xml:space="preserve"> is </w:t>
      </w:r>
      <w:r>
        <w:t xml:space="preserve">the </w:t>
      </w:r>
      <w:r w:rsidR="00FC6AE7">
        <w:t xml:space="preserve">gravitational acceleration, </w:t>
      </w:r>
      <w:r w:rsidR="00C725EF">
        <w:rPr>
          <w:i/>
        </w:rPr>
        <w:t>z</w:t>
      </w:r>
      <w:r w:rsidR="00C725EF">
        <w:t xml:space="preserve"> is </w:t>
      </w:r>
      <w:r>
        <w:t xml:space="preserve">the </w:t>
      </w:r>
      <w:r w:rsidR="00C725EF">
        <w:t xml:space="preserve">height above ground, and </w:t>
      </w:r>
      <w:r w:rsidR="00687AD7">
        <w:rPr>
          <w:i/>
        </w:rPr>
        <w:t>u</w:t>
      </w:r>
      <w:r w:rsidR="00C725EF">
        <w:t xml:space="preserve"> is the wind speed.</w:t>
      </w:r>
      <w:r w:rsidR="008533BD">
        <w:t xml:space="preserve"> </w:t>
      </w:r>
      <w:r w:rsidR="006C233F">
        <w:t xml:space="preserve">The variable </w:t>
      </w:r>
      <w:r w:rsidR="006C233F" w:rsidRPr="00FC6AE7">
        <w:rPr>
          <w:position w:val="-6"/>
        </w:rPr>
        <w:object w:dxaOrig="200" w:dyaOrig="260">
          <v:shape id="_x0000_i1054" type="#_x0000_t75" style="width:11.3pt;height:14.5pt" o:ole="">
            <v:imagedata r:id="rId125" o:title=""/>
          </v:shape>
          <o:OLEObject Type="Embed" ProgID="Equation.DSMT4" ShapeID="_x0000_i1054" DrawAspect="Content" ObjectID="_1432636038" r:id="rId126"/>
        </w:object>
      </w:r>
      <w:r w:rsidR="006C233F">
        <w:t xml:space="preserve"> represents potential temperature, which is calculated using the mean absolute air temperature, </w:t>
      </w:r>
      <w:r w:rsidR="006C233F" w:rsidRPr="006C233F">
        <w:rPr>
          <w:i/>
        </w:rPr>
        <w:t>T</w:t>
      </w:r>
      <w:r w:rsidR="006C233F">
        <w:t xml:space="preserve">, and atmospheric pressure, </w:t>
      </w:r>
      <w:r w:rsidR="006C233F">
        <w:rPr>
          <w:i/>
        </w:rPr>
        <w:t>p</w:t>
      </w:r>
      <w:r w:rsidR="006C233F">
        <w:t>:</w:t>
      </w:r>
    </w:p>
    <w:p w:rsidR="006C233F" w:rsidRDefault="006C233F" w:rsidP="006C233F">
      <w:pPr>
        <w:pStyle w:val="MTDisplayEquation"/>
      </w:pPr>
      <w:r>
        <w:lastRenderedPageBreak/>
        <w:tab/>
      </w:r>
      <w:r w:rsidRPr="006C233F">
        <w:rPr>
          <w:position w:val="-30"/>
        </w:rPr>
        <w:object w:dxaOrig="1560" w:dyaOrig="760">
          <v:shape id="_x0000_i1055" type="#_x0000_t75" style="width:76.85pt;height:37.6pt" o:ole="">
            <v:imagedata r:id="rId127" o:title=""/>
          </v:shape>
          <o:OLEObject Type="Embed" ProgID="Equation.DSMT4" ShapeID="_x0000_i1055" DrawAspect="Content" ObjectID="_1432636039" r:id="rId128"/>
        </w:object>
      </w:r>
      <w:r>
        <w:t>.</w:t>
      </w:r>
      <w:r>
        <w:tab/>
      </w:r>
      <w:r w:rsidR="00013EBF">
        <w:fldChar w:fldCharType="begin"/>
      </w:r>
      <w:r>
        <w:instrText xml:space="preserve"> SEQ Eqn  \n \# "(0)" \* MERGEFORMAT  \* MERGEFORMAT </w:instrText>
      </w:r>
      <w:r w:rsidR="00013EBF">
        <w:fldChar w:fldCharType="separate"/>
      </w:r>
      <w:r w:rsidR="00263541">
        <w:rPr>
          <w:noProof/>
        </w:rPr>
        <w:t>(12)</w:t>
      </w:r>
      <w:r w:rsidR="00013EBF">
        <w:fldChar w:fldCharType="end"/>
      </w:r>
    </w:p>
    <w:p w:rsidR="006113E2" w:rsidRDefault="006113E2">
      <w:pPr>
        <w:pStyle w:val="NRELText"/>
      </w:pPr>
      <w:r>
        <w:t>Th</w:t>
      </w:r>
      <w:r w:rsidR="006C233F">
        <w:t xml:space="preserve">e </w:t>
      </w:r>
      <w:r w:rsidR="006C233F">
        <w:rPr>
          <w:i/>
        </w:rPr>
        <w:t>RICH_NO</w:t>
      </w:r>
      <w:r>
        <w:t xml:space="preserve"> parameter is used to </w:t>
      </w:r>
      <w:r w:rsidR="00B875F7">
        <w:t>calculate</w:t>
      </w:r>
      <w:r>
        <w:t xml:space="preserve"> the velocity spectra </w:t>
      </w:r>
      <w:r w:rsidR="00B875F7">
        <w:t xml:space="preserve">and the </w:t>
      </w:r>
      <w:r>
        <w:t>JET and LOG wind profiles, scale coherent structures, and determine default values for many input parameters.</w:t>
      </w:r>
    </w:p>
    <w:p w:rsidR="006113E2" w:rsidRPr="006113E2" w:rsidRDefault="00E11AD5">
      <w:pPr>
        <w:pStyle w:val="NRELText"/>
      </w:pPr>
      <w:r>
        <w:t>Enter zero for neutral conditions, a negative value for unstable conditions, or a positive number for stable atmospheric conditions.</w:t>
      </w:r>
      <w:r w:rsidR="008533BD">
        <w:t xml:space="preserve"> </w:t>
      </w:r>
      <w:r w:rsidR="00AC5FBB">
        <w:t xml:space="preserve">The GP_LLJ and NWTCUP </w:t>
      </w:r>
      <w:r w:rsidR="00C27E14">
        <w:t xml:space="preserve">models limit this input to </w:t>
      </w:r>
      <w:r w:rsidR="00C27E14" w:rsidRPr="00C27E14">
        <w:rPr>
          <w:position w:val="-10"/>
        </w:rPr>
        <w:object w:dxaOrig="2000" w:dyaOrig="320">
          <v:shape id="_x0000_i1056" type="#_x0000_t75" style="width:102.65pt;height:16.1pt" o:ole="">
            <v:imagedata r:id="rId129" o:title=""/>
          </v:shape>
          <o:OLEObject Type="Embed" ProgID="Equation.DSMT4" ShapeID="_x0000_i1056" DrawAspect="Content" ObjectID="_1432636040" r:id="rId130"/>
        </w:object>
      </w:r>
      <w:r w:rsidR="00C27E14">
        <w:t>.</w:t>
      </w:r>
      <w:r w:rsidR="008533BD">
        <w:t xml:space="preserve"> </w:t>
      </w:r>
      <w:r w:rsidR="00AC5FBB">
        <w:t xml:space="preserve">If KHTEST is specified for parameter </w:t>
      </w:r>
      <w:r w:rsidR="00AC5FBB" w:rsidRPr="00AC5FBB">
        <w:rPr>
          <w:i/>
        </w:rPr>
        <w:t>IECturbc</w:t>
      </w:r>
      <w:r w:rsidR="00AC5FBB">
        <w:t xml:space="preserve">, the </w:t>
      </w:r>
      <w:r w:rsidR="00AC5FBB">
        <w:rPr>
          <w:i/>
        </w:rPr>
        <w:t xml:space="preserve">RICH_NO </w:t>
      </w:r>
      <w:r w:rsidR="00AC5FBB">
        <w:t xml:space="preserve">parameter </w:t>
      </w:r>
      <w:r w:rsidR="00A637F8">
        <w:t>is</w:t>
      </w:r>
      <w:r w:rsidR="00AC5FBB">
        <w:t xml:space="preserve"> overwritten to 0.02.</w:t>
      </w:r>
      <w:r w:rsidR="008533BD">
        <w:t xml:space="preserve"> </w:t>
      </w:r>
      <w:r w:rsidR="00C725EF">
        <w:t xml:space="preserve">The </w:t>
      </w:r>
      <w:r w:rsidR="00C725EF">
        <w:rPr>
          <w:i/>
        </w:rPr>
        <w:t>RICH_NO</w:t>
      </w:r>
      <w:r w:rsidR="00C725EF">
        <w:t xml:space="preserve"> parameter does not accept the value “default.”</w:t>
      </w:r>
      <w:r w:rsidR="000135EF">
        <w:t xml:space="preserve">  The RICH_NO parameter is not used for the TIDAL spectral model.</w:t>
      </w:r>
    </w:p>
    <w:p w:rsidR="00CA0ED2" w:rsidRDefault="00B400F1">
      <w:pPr>
        <w:pStyle w:val="Head3"/>
      </w:pPr>
      <w:r>
        <w:t>UStar</w:t>
      </w:r>
      <w:r w:rsidR="00657CA6">
        <w:t>: Rotor-</w:t>
      </w:r>
      <w:r w:rsidR="004A255C">
        <w:t xml:space="preserve">Disk Average Friction Velocity </w:t>
      </w:r>
      <w:r w:rsidR="00657CA6">
        <w:t>[m/s]</w:t>
      </w:r>
    </w:p>
    <w:p w:rsidR="007308A2" w:rsidRDefault="00E11AD5">
      <w:pPr>
        <w:pStyle w:val="NRELText"/>
      </w:pPr>
      <w:r>
        <w:t xml:space="preserve">The </w:t>
      </w:r>
      <w:r w:rsidR="00C27E14">
        <w:t xml:space="preserve">parameter </w:t>
      </w:r>
      <w:r w:rsidR="00C27E14">
        <w:rPr>
          <w:i/>
        </w:rPr>
        <w:t xml:space="preserve">UStar </w:t>
      </w:r>
      <w:r w:rsidR="00C27E14">
        <w:t xml:space="preserve">is the </w:t>
      </w:r>
      <w:r>
        <w:t>friction or shear velocity</w:t>
      </w:r>
      <w:r w:rsidR="007308A2">
        <w:t xml:space="preserve">, </w:t>
      </w:r>
      <w:r w:rsidR="00BE60AA" w:rsidRPr="008A2B71">
        <w:rPr>
          <w:position w:val="-10"/>
        </w:rPr>
        <w:object w:dxaOrig="240" w:dyaOrig="320">
          <v:shape id="_x0000_i1057" type="#_x0000_t75" style="width:11.3pt;height:16.1pt" o:ole="">
            <v:imagedata r:id="rId131" o:title=""/>
          </v:shape>
          <o:OLEObject Type="Embed" ProgID="Equation.DSMT4" ShapeID="_x0000_i1057" DrawAspect="Content" ObjectID="_1432636041" r:id="rId132"/>
        </w:object>
      </w:r>
      <w:r w:rsidR="007308A2">
        <w:t xml:space="preserve">, averaged </w:t>
      </w:r>
      <w:r w:rsidR="00C27E14">
        <w:t>over the rotor disk</w:t>
      </w:r>
      <w:r w:rsidR="006113E2">
        <w:t>:</w:t>
      </w:r>
    </w:p>
    <w:p w:rsidR="00DE7A6E" w:rsidRPr="00DE7A6E" w:rsidRDefault="007308A2" w:rsidP="00DE7A6E">
      <w:pPr>
        <w:pStyle w:val="MTDisplayEquation"/>
        <w:rPr>
          <w:b/>
        </w:rPr>
      </w:pPr>
      <w:r>
        <w:tab/>
      </w:r>
      <w:r w:rsidR="00DB5306" w:rsidRPr="00DB5306">
        <w:rPr>
          <w:position w:val="-50"/>
        </w:rPr>
        <w:object w:dxaOrig="2100" w:dyaOrig="1100">
          <v:shape id="_x0000_i1058" type="#_x0000_t75" style="width:104.8pt;height:57.5pt" o:ole="">
            <v:imagedata r:id="rId133" o:title=""/>
          </v:shape>
          <o:OLEObject Type="Embed" ProgID="Equation.DSMT4" ShapeID="_x0000_i1058" DrawAspect="Content" ObjectID="_1432636042" r:id="rId134"/>
        </w:object>
      </w:r>
      <w:r w:rsidR="00295CB7" w:rsidRPr="00295CB7">
        <w:rPr>
          <w:position w:val="-20"/>
        </w:rPr>
        <w:t>,</w:t>
      </w:r>
      <w:r w:rsidR="004765B7">
        <w:tab/>
      </w:r>
      <w:r w:rsidR="00013EBF">
        <w:fldChar w:fldCharType="begin"/>
      </w:r>
      <w:r w:rsidR="004765B7">
        <w:instrText xml:space="preserve"> SEQ Eqn  \n \# "(0)" \* MERGEFORMAT  \* MERGEFORMAT </w:instrText>
      </w:r>
      <w:r w:rsidR="00013EBF">
        <w:fldChar w:fldCharType="separate"/>
      </w:r>
      <w:r w:rsidR="00263541">
        <w:rPr>
          <w:noProof/>
        </w:rPr>
        <w:t>(13)</w:t>
      </w:r>
      <w:r w:rsidR="00013EBF">
        <w:fldChar w:fldCharType="end"/>
      </w:r>
    </w:p>
    <w:p w:rsidR="00C13165" w:rsidRDefault="007308A2">
      <w:pPr>
        <w:pStyle w:val="NRELText"/>
      </w:pPr>
      <w:r>
        <w:t>where</w:t>
      </w:r>
      <w:r w:rsidR="00326983">
        <w:t xml:space="preserve"> the prime quan</w:t>
      </w:r>
      <w:r w:rsidR="002F07A6">
        <w:t xml:space="preserve">tities indicate the fluctuating (zero-mean) </w:t>
      </w:r>
      <w:r w:rsidR="002167A5">
        <w:t>longitudinal (</w:t>
      </w:r>
      <w:r w:rsidR="002167A5" w:rsidRPr="002167A5">
        <w:rPr>
          <w:i/>
        </w:rPr>
        <w:t>u</w:t>
      </w:r>
      <w:r w:rsidR="002167A5">
        <w:t>) and vertical (</w:t>
      </w:r>
      <w:r w:rsidR="00DE7A6E" w:rsidRPr="00DE7A6E">
        <w:rPr>
          <w:i/>
        </w:rPr>
        <w:t>w</w:t>
      </w:r>
      <w:r w:rsidR="002167A5">
        <w:t xml:space="preserve">) </w:t>
      </w:r>
      <w:r w:rsidR="002F07A6" w:rsidRPr="002167A5">
        <w:t>wind</w:t>
      </w:r>
      <w:r w:rsidR="002F07A6">
        <w:t xml:space="preserve"> component</w:t>
      </w:r>
      <w:r w:rsidR="00107487">
        <w:t>s</w:t>
      </w:r>
      <w:r w:rsidR="002167A5">
        <w:t xml:space="preserve"> at </w:t>
      </w:r>
      <w:r w:rsidR="002167A5">
        <w:rPr>
          <w:i/>
        </w:rPr>
        <w:t>n</w:t>
      </w:r>
      <w:r w:rsidR="00DE7A6E" w:rsidRPr="00DE7A6E">
        <w:rPr>
          <w:i/>
          <w:vertAlign w:val="subscript"/>
        </w:rPr>
        <w:t>p</w:t>
      </w:r>
      <w:r w:rsidR="002167A5">
        <w:t xml:space="preserve"> </w:t>
      </w:r>
      <w:r w:rsidR="00107487">
        <w:t xml:space="preserve">measurement </w:t>
      </w:r>
      <w:r w:rsidR="002167A5">
        <w:t>points on the rotor disk</w:t>
      </w:r>
      <w:r w:rsidR="00E11AD5">
        <w:t>.</w:t>
      </w:r>
      <w:r w:rsidR="008533BD">
        <w:t xml:space="preserve"> </w:t>
      </w:r>
      <w:r w:rsidR="000C0BDA">
        <w:t xml:space="preserve">The GP_LLJ model, which scales the velocity spectra with </w:t>
      </w:r>
      <w:r w:rsidR="000C0BDA" w:rsidRPr="000C0BDA">
        <w:rPr>
          <w:i/>
        </w:rPr>
        <w:t>local</w:t>
      </w:r>
      <w:r w:rsidR="000C0BDA">
        <w:t xml:space="preserve"> friction velocities (</w:t>
      </w:r>
      <w:r w:rsidR="00C13165" w:rsidRPr="008A2B71">
        <w:rPr>
          <w:position w:val="-10"/>
        </w:rPr>
        <w:object w:dxaOrig="240" w:dyaOrig="320">
          <v:shape id="_x0000_i1059" type="#_x0000_t75" style="width:11.3pt;height:16.1pt" o:ole="">
            <v:imagedata r:id="rId131" o:title=""/>
          </v:shape>
          <o:OLEObject Type="Embed" ProgID="Equation.DSMT4" ShapeID="_x0000_i1059" DrawAspect="Content" ObjectID="_1432636043" r:id="rId135"/>
        </w:object>
      </w:r>
      <w:r w:rsidR="00C13165">
        <w:t xml:space="preserve"> values v</w:t>
      </w:r>
      <w:r w:rsidR="000C0BDA">
        <w:t xml:space="preserve">arying with height), assumes that </w:t>
      </w:r>
      <w:r w:rsidR="000C0BDA">
        <w:rPr>
          <w:i/>
        </w:rPr>
        <w:t xml:space="preserve">UStar </w:t>
      </w:r>
      <w:r w:rsidR="000C0BDA">
        <w:t xml:space="preserve">is the average friction velocity of three points on the </w:t>
      </w:r>
      <w:r w:rsidR="000C0BDA" w:rsidRPr="008A2B71">
        <w:rPr>
          <w:position w:val="-10"/>
        </w:rPr>
        <w:object w:dxaOrig="240" w:dyaOrig="320">
          <v:shape id="_x0000_i1060" type="#_x0000_t75" style="width:11.3pt;height:16.1pt" o:ole="">
            <v:imagedata r:id="rId131" o:title=""/>
          </v:shape>
          <o:OLEObject Type="Embed" ProgID="Equation.DSMT4" ShapeID="_x0000_i1060" DrawAspect="Content" ObjectID="_1432636044" r:id="rId136"/>
        </w:object>
      </w:r>
      <w:r w:rsidR="00C13165">
        <w:t xml:space="preserve"> </w:t>
      </w:r>
      <w:r w:rsidR="000C0BDA">
        <w:t xml:space="preserve">profile: one at the hub, one at the top </w:t>
      </w:r>
      <w:r w:rsidR="000C0BDA" w:rsidRPr="008A2B71">
        <w:t>of the rotor, and o</w:t>
      </w:r>
      <w:r w:rsidR="000C0BDA">
        <w:t>ne at the bottom of the rotor.</w:t>
      </w:r>
    </w:p>
    <w:p w:rsidR="00631516" w:rsidRDefault="00C13165">
      <w:pPr>
        <w:pStyle w:val="NRELText"/>
      </w:pPr>
      <w:r>
        <w:rPr>
          <w:i/>
        </w:rPr>
        <w:t>UStar</w:t>
      </w:r>
      <w:r w:rsidR="00C337B2">
        <w:t xml:space="preserve"> is used to scale</w:t>
      </w:r>
      <w:r w:rsidR="008A2B71">
        <w:t xml:space="preserve"> the</w:t>
      </w:r>
      <w:r w:rsidR="00107487">
        <w:t xml:space="preserve"> </w:t>
      </w:r>
      <w:r w:rsidR="00A6071D">
        <w:t xml:space="preserve">velocity spectra </w:t>
      </w:r>
      <w:r w:rsidR="00107487">
        <w:t>of non-IEC spectral models</w:t>
      </w:r>
      <w:r w:rsidR="000C0BDA">
        <w:t xml:space="preserve">, to scale the JET </w:t>
      </w:r>
      <w:r w:rsidR="0059578A">
        <w:t>and H2L mean velocity</w:t>
      </w:r>
      <w:r w:rsidR="000C0BDA">
        <w:t xml:space="preserve"> profiles, and to calculate the default values of many input parameters.</w:t>
      </w:r>
      <w:r>
        <w:t xml:space="preserve"> </w:t>
      </w:r>
      <w:r w:rsidR="00107487">
        <w:t xml:space="preserve">Enter </w:t>
      </w:r>
      <w:r w:rsidR="00107487">
        <w:rPr>
          <w:i/>
        </w:rPr>
        <w:t xml:space="preserve">UStar </w:t>
      </w:r>
      <w:r w:rsidR="00E11AD5">
        <w:t xml:space="preserve">in </w:t>
      </w:r>
      <w:r w:rsidR="00107487">
        <w:t xml:space="preserve">units of </w:t>
      </w:r>
      <w:r w:rsidR="00E11AD5">
        <w:t>meters per second</w:t>
      </w:r>
      <w:r w:rsidR="00107487">
        <w:t xml:space="preserve"> or enter “default” to have TurbSim calculate an appropriate value</w:t>
      </w:r>
      <w:r w:rsidR="00E11AD5">
        <w:t>.</w:t>
      </w:r>
      <w:r w:rsidR="008533BD">
        <w:t xml:space="preserve"> </w:t>
      </w:r>
      <w:r w:rsidR="00C93F3B">
        <w:t xml:space="preserve">The default value for the TIDAL model is </w:t>
      </w:r>
      <w:r w:rsidR="00C93F3B">
        <w:rPr>
          <w:i/>
        </w:rPr>
        <w:t>UStar </w:t>
      </w:r>
      <w:r w:rsidR="00C93F3B">
        <w:t>= 0.05 </w:t>
      </w:r>
      <w:r w:rsidR="00C93F3B">
        <w:rPr>
          <w:i/>
        </w:rPr>
        <w:t>URef</w:t>
      </w:r>
      <w:r w:rsidR="00491500">
        <w:t xml:space="preserve">. </w:t>
      </w:r>
      <w:r w:rsidR="0059578A">
        <w:t xml:space="preserve">For non-hydro </w:t>
      </w:r>
      <w:r w:rsidR="00491500">
        <w:t xml:space="preserve">spectral models </w:t>
      </w:r>
      <w:r w:rsidR="0059578A">
        <w:t>(i.e.</w:t>
      </w:r>
      <w:r w:rsidR="00786B16">
        <w:t>,</w:t>
      </w:r>
      <w:r w:rsidR="0059578A">
        <w:t xml:space="preserve"> all but TIDAL), t</w:t>
      </w:r>
      <w:r w:rsidR="00631516">
        <w:t xml:space="preserve">he default value is calculated using the diabatic </w:t>
      </w:r>
      <w:r w:rsidR="006A2CBA" w:rsidRPr="008A2B71">
        <w:rPr>
          <w:position w:val="-10"/>
        </w:rPr>
        <w:object w:dxaOrig="320" w:dyaOrig="320">
          <v:shape id="_x0000_i1061" type="#_x0000_t75" style="width:16.1pt;height:16.1pt" o:ole="">
            <v:imagedata r:id="rId137" o:title=""/>
          </v:shape>
          <o:OLEObject Type="Embed" ProgID="Equation.DSMT4" ShapeID="_x0000_i1061" DrawAspect="Content" ObjectID="_1432636045" r:id="rId138"/>
        </w:object>
      </w:r>
      <w:r w:rsidR="00631516">
        <w:t xml:space="preserve"> (near the surface), which is predicted by </w:t>
      </w:r>
      <w:r w:rsidR="00D80B09">
        <w:t xml:space="preserve">Panofsky and Dutton’s modified logarithmic profile </w:t>
      </w:r>
      <w:bookmarkStart w:id="115" w:name="Reference_Panofsky1984"/>
      <w:r w:rsidR="00D80B09">
        <w:t>[</w:t>
      </w:r>
      <w:fldSimple w:instr=" SEQ References \* MERGEFORMAT ">
        <w:r w:rsidR="00263541">
          <w:rPr>
            <w:noProof/>
          </w:rPr>
          <w:t>24</w:t>
        </w:r>
      </w:fldSimple>
      <w:r w:rsidR="00D80B09">
        <w:t>]</w:t>
      </w:r>
      <w:bookmarkEnd w:id="115"/>
      <w:r w:rsidR="00D80B09">
        <w:t xml:space="preserve"> using</w:t>
      </w:r>
    </w:p>
    <w:p w:rsidR="00631516" w:rsidRPr="00DE7A6E" w:rsidRDefault="00631516" w:rsidP="00631516">
      <w:pPr>
        <w:pStyle w:val="MTDisplayEquation"/>
        <w:rPr>
          <w:b/>
        </w:rPr>
      </w:pPr>
      <w:r>
        <w:tab/>
      </w:r>
      <w:r w:rsidRPr="00631516">
        <w:rPr>
          <w:position w:val="-48"/>
        </w:rPr>
        <w:object w:dxaOrig="3580" w:dyaOrig="840">
          <v:shape id="_x0000_i1062" type="#_x0000_t75" style="width:178.4pt;height:42.45pt" o:ole="">
            <v:imagedata r:id="rId139" o:title=""/>
          </v:shape>
          <o:OLEObject Type="Embed" ProgID="Equation.DSMT4" ShapeID="_x0000_i1062" DrawAspect="Content" ObjectID="_1432636046" r:id="rId140"/>
        </w:object>
      </w:r>
      <w:r w:rsidR="009427F6">
        <w:t>,</w:t>
      </w:r>
      <w:r>
        <w:tab/>
      </w:r>
      <w:bookmarkStart w:id="116" w:name="Eqn_uSt0"/>
      <w:r w:rsidR="00013EBF">
        <w:fldChar w:fldCharType="begin"/>
      </w:r>
      <w:r>
        <w:instrText xml:space="preserve"> SEQ Eqn  \n \# "(0)" \* MERGEFORMAT  \* MERGEFORMAT </w:instrText>
      </w:r>
      <w:r w:rsidR="00013EBF">
        <w:fldChar w:fldCharType="separate"/>
      </w:r>
      <w:r w:rsidR="00263541">
        <w:rPr>
          <w:noProof/>
        </w:rPr>
        <w:t>(14)</w:t>
      </w:r>
      <w:r w:rsidR="00013EBF">
        <w:fldChar w:fldCharType="end"/>
      </w:r>
      <w:bookmarkEnd w:id="116"/>
    </w:p>
    <w:p w:rsidR="00631516" w:rsidRPr="004B0A42" w:rsidRDefault="009427F6">
      <w:pPr>
        <w:pStyle w:val="NRELText"/>
      </w:pPr>
      <w:r>
        <w:t>where</w:t>
      </w:r>
      <w:r w:rsidR="00631516">
        <w:t xml:space="preserve"> </w:t>
      </w:r>
      <w:r w:rsidR="00631516" w:rsidRPr="00631516">
        <w:rPr>
          <w:position w:val="-10"/>
        </w:rPr>
        <w:object w:dxaOrig="420" w:dyaOrig="320">
          <v:shape id="_x0000_i1063" type="#_x0000_t75" style="width:20.4pt;height:16.1pt" o:ole="">
            <v:imagedata r:id="rId141" o:title=""/>
          </v:shape>
          <o:OLEObject Type="Embed" ProgID="Equation.DSMT4" ShapeID="_x0000_i1063" DrawAspect="Content" ObjectID="_1432636047" r:id="rId142"/>
        </w:object>
      </w:r>
      <w:r w:rsidR="00631516">
        <w:t xml:space="preserve"> </w:t>
      </w:r>
      <w:r>
        <w:t>is a function that</w:t>
      </w:r>
      <w:r w:rsidR="0068490E">
        <w:t xml:space="preserve"> depends on the </w:t>
      </w:r>
      <w:r w:rsidR="0068490E">
        <w:rPr>
          <w:i/>
        </w:rPr>
        <w:t xml:space="preserve">RICH_NO </w:t>
      </w:r>
      <w:r w:rsidR="00D80B09">
        <w:t xml:space="preserve">stability </w:t>
      </w:r>
      <w:r w:rsidR="0068490E" w:rsidRPr="0068490E">
        <w:t>parameter</w:t>
      </w:r>
      <w:r>
        <w:t>.</w:t>
      </w:r>
      <w:r w:rsidR="008533BD">
        <w:t xml:space="preserve"> </w:t>
      </w:r>
      <w:r w:rsidR="009D2895">
        <w:t xml:space="preserve">The relationship between </w:t>
      </w:r>
      <w:r w:rsidR="009D2895">
        <w:rPr>
          <w:i/>
        </w:rPr>
        <w:t>RICH_NO</w:t>
      </w:r>
      <w:r w:rsidR="009D2895">
        <w:t xml:space="preserve"> and</w:t>
      </w:r>
      <w:r w:rsidR="004B0A42">
        <w:t xml:space="preserve"> </w:t>
      </w:r>
      <w:r w:rsidR="004B0A42" w:rsidRPr="004B0A42">
        <w:rPr>
          <w:position w:val="-10"/>
        </w:rPr>
        <w:object w:dxaOrig="320" w:dyaOrig="320">
          <v:shape id="_x0000_i1064" type="#_x0000_t75" style="width:16.1pt;height:16.1pt" o:ole="">
            <v:imagedata r:id="rId143" o:title=""/>
          </v:shape>
          <o:OLEObject Type="Embed" ProgID="Equation.DSMT4" ShapeID="_x0000_i1064" DrawAspect="Content" ObjectID="_1432636048" r:id="rId144"/>
        </w:object>
      </w:r>
      <w:r w:rsidR="004B0A42">
        <w:t>,</w:t>
      </w:r>
      <w:r w:rsidR="009D2895">
        <w:t xml:space="preserve"> </w:t>
      </w:r>
      <w:r w:rsidR="004B0A42">
        <w:t xml:space="preserve">normalized by </w:t>
      </w:r>
      <w:r w:rsidR="004B0A42">
        <w:rPr>
          <w:i/>
        </w:rPr>
        <w:t>URef</w:t>
      </w:r>
      <w:r w:rsidR="004B0A42" w:rsidRPr="004B0A42">
        <w:t>,</w:t>
      </w:r>
      <w:r w:rsidR="004B0A42">
        <w:t xml:space="preserve"> at </w:t>
      </w:r>
      <w:r w:rsidR="004B0A42">
        <w:rPr>
          <w:i/>
        </w:rPr>
        <w:t>RefHt =</w:t>
      </w:r>
      <w:r w:rsidR="004B0A42" w:rsidRPr="004B0A42">
        <w:t> 80 m</w:t>
      </w:r>
      <w:r w:rsidR="004B0A42">
        <w:t xml:space="preserve"> is plotted in </w:t>
      </w:r>
      <w:r w:rsidR="00013EBF">
        <w:fldChar w:fldCharType="begin"/>
      </w:r>
      <w:r w:rsidR="004B0A42">
        <w:instrText xml:space="preserve"> REF Figure_DefUStar0 \h </w:instrText>
      </w:r>
      <w:r w:rsidR="00013EBF">
        <w:fldChar w:fldCharType="separate"/>
      </w:r>
      <w:r w:rsidR="00263541">
        <w:t xml:space="preserve">Figure </w:t>
      </w:r>
      <w:r w:rsidR="00263541">
        <w:rPr>
          <w:noProof/>
        </w:rPr>
        <w:t>11</w:t>
      </w:r>
      <w:r w:rsidR="00013EBF">
        <w:fldChar w:fldCharType="end"/>
      </w:r>
      <w:r w:rsidR="004B0A42">
        <w:t>.</w:t>
      </w:r>
      <w:r w:rsidR="008533BD">
        <w:t xml:space="preserve"> </w:t>
      </w:r>
      <w:r w:rsidR="004B0A42">
        <w:t xml:space="preserve">The relationship between </w:t>
      </w:r>
      <w:r w:rsidR="004B0A42" w:rsidRPr="004B0A42">
        <w:rPr>
          <w:position w:val="-10"/>
        </w:rPr>
        <w:object w:dxaOrig="320" w:dyaOrig="320">
          <v:shape id="_x0000_i1065" type="#_x0000_t75" style="width:16.1pt;height:16.1pt" o:ole="">
            <v:imagedata r:id="rId143" o:title=""/>
          </v:shape>
          <o:OLEObject Type="Embed" ProgID="Equation.DSMT4" ShapeID="_x0000_i1065" DrawAspect="Content" ObjectID="_1432636049" r:id="rId145"/>
        </w:object>
      </w:r>
      <w:r w:rsidR="004B0A42">
        <w:t xml:space="preserve"> and the default </w:t>
      </w:r>
      <w:r w:rsidR="004B0A42">
        <w:rPr>
          <w:i/>
        </w:rPr>
        <w:t>U</w:t>
      </w:r>
      <w:r w:rsidR="0059578A">
        <w:rPr>
          <w:i/>
        </w:rPr>
        <w:t>s</w:t>
      </w:r>
      <w:r w:rsidR="004B0A42">
        <w:rPr>
          <w:i/>
        </w:rPr>
        <w:t>tar</w:t>
      </w:r>
      <w:r w:rsidR="004B0A42">
        <w:t xml:space="preserve"> is shown in </w:t>
      </w:r>
      <w:r w:rsidR="00013EBF">
        <w:fldChar w:fldCharType="begin"/>
      </w:r>
      <w:r w:rsidR="00352A7B">
        <w:instrText xml:space="preserve"> REF Figure_DefUStar \h </w:instrText>
      </w:r>
      <w:r w:rsidR="00013EBF">
        <w:fldChar w:fldCharType="separate"/>
      </w:r>
      <w:r w:rsidR="00263541">
        <w:t xml:space="preserve">Figure </w:t>
      </w:r>
      <w:r w:rsidR="00263541">
        <w:rPr>
          <w:noProof/>
        </w:rPr>
        <w:t>12</w:t>
      </w:r>
      <w:r w:rsidR="00013EBF">
        <w:fldChar w:fldCharType="end"/>
      </w:r>
      <w:r w:rsidR="00352A7B">
        <w:t>.</w:t>
      </w:r>
    </w:p>
    <w:p w:rsidR="001C2345" w:rsidRDefault="00E11AD5" w:rsidP="00A00313">
      <w:pPr>
        <w:pStyle w:val="NRELText"/>
      </w:pPr>
      <w:r>
        <w:t xml:space="preserve">If “default” </w:t>
      </w:r>
      <w:r w:rsidR="00084129">
        <w:t xml:space="preserve">is entered </w:t>
      </w:r>
      <w:r>
        <w:t>for the reference wind speed</w:t>
      </w:r>
      <w:r w:rsidR="008A2B71">
        <w:t>,</w:t>
      </w:r>
      <w:r w:rsidR="002167A5">
        <w:t xml:space="preserve"> </w:t>
      </w:r>
      <w:r w:rsidR="002167A5">
        <w:rPr>
          <w:i/>
        </w:rPr>
        <w:t>U</w:t>
      </w:r>
      <w:r w:rsidR="0059578A">
        <w:rPr>
          <w:i/>
        </w:rPr>
        <w:t>r</w:t>
      </w:r>
      <w:r w:rsidR="002167A5">
        <w:rPr>
          <w:i/>
        </w:rPr>
        <w:t>ef</w:t>
      </w:r>
      <w:r>
        <w:t xml:space="preserve">, </w:t>
      </w:r>
      <w:r w:rsidR="00084129">
        <w:t>the string</w:t>
      </w:r>
      <w:r>
        <w:t xml:space="preserve"> “default” </w:t>
      </w:r>
      <w:r w:rsidR="004179FA" w:rsidRPr="004179FA">
        <w:rPr>
          <w:i/>
        </w:rPr>
        <w:t>cannot</w:t>
      </w:r>
      <w:r w:rsidR="00084129">
        <w:t xml:space="preserve"> be entered </w:t>
      </w:r>
      <w:r>
        <w:t>for</w:t>
      </w:r>
      <w:r w:rsidR="00084129">
        <w:t xml:space="preserve"> the</w:t>
      </w:r>
      <w:r>
        <w:t xml:space="preserve"> </w:t>
      </w:r>
      <w:r w:rsidR="002167A5">
        <w:rPr>
          <w:i/>
        </w:rPr>
        <w:t xml:space="preserve">UStar </w:t>
      </w:r>
      <w:r w:rsidRPr="002167A5">
        <w:t>parameter</w:t>
      </w:r>
      <w:r w:rsidR="00084129">
        <w:t>,</w:t>
      </w:r>
      <w:r w:rsidR="00F65ADF">
        <w:t xml:space="preserve"> </w:t>
      </w:r>
      <w:r w:rsidR="009B4CCF">
        <w:t>because</w:t>
      </w:r>
      <w:r w:rsidR="00F65ADF">
        <w:t xml:space="preserve"> the </w:t>
      </w:r>
      <w:r w:rsidR="00A07113">
        <w:t xml:space="preserve">default values for the </w:t>
      </w:r>
      <w:r w:rsidR="00F65ADF">
        <w:t>two parameters are interdependent</w:t>
      </w:r>
      <w:r>
        <w:t>.</w:t>
      </w:r>
    </w:p>
    <w:p w:rsidR="00B400F1" w:rsidRDefault="00B400F1" w:rsidP="000452E3">
      <w:pPr>
        <w:pStyle w:val="Head3"/>
      </w:pPr>
      <w:r>
        <w:lastRenderedPageBreak/>
        <w:t>ZI</w:t>
      </w:r>
      <w:r w:rsidR="00581344">
        <w:t xml:space="preserve">: Depth of the </w:t>
      </w:r>
      <w:r w:rsidR="004A255C">
        <w:t xml:space="preserve">Mixing Layer </w:t>
      </w:r>
      <w:r w:rsidR="00581344">
        <w:t>[m]</w:t>
      </w:r>
    </w:p>
    <w:p w:rsidR="0020582B" w:rsidRDefault="00451A67">
      <w:pPr>
        <w:pStyle w:val="NRELText"/>
      </w:pPr>
      <w:r>
        <w:t xml:space="preserve">The parameter </w:t>
      </w:r>
      <w:r>
        <w:rPr>
          <w:i/>
        </w:rPr>
        <w:t xml:space="preserve">ZI </w:t>
      </w:r>
      <w:r>
        <w:t>is</w:t>
      </w:r>
      <w:r w:rsidR="00E11AD5">
        <w:t xml:space="preserve"> the depth of the mixing layer </w:t>
      </w:r>
      <w:r w:rsidR="00F60585">
        <w:t>(</w:t>
      </w:r>
      <w:r w:rsidR="00E11AD5">
        <w:t>in meters</w:t>
      </w:r>
      <w:r w:rsidR="00F60585">
        <w:t>)</w:t>
      </w:r>
      <w:r w:rsidR="00E11AD5">
        <w:t>.</w:t>
      </w:r>
      <w:r w:rsidR="008533BD">
        <w:t xml:space="preserve"> </w:t>
      </w:r>
      <w:r>
        <w:t xml:space="preserve">This parameter scales the velocity spectra in unstable </w:t>
      </w:r>
      <w:r w:rsidR="0020582B">
        <w:t>atmospheric conditions</w:t>
      </w:r>
      <w:r w:rsidR="00352A7B">
        <w:t xml:space="preserve"> and is not used for stable atmospheric conditions</w:t>
      </w:r>
      <w:r>
        <w:t>.</w:t>
      </w:r>
      <w:r w:rsidR="008533BD">
        <w:t xml:space="preserve"> </w:t>
      </w:r>
      <w:r w:rsidR="0020582B">
        <w:t xml:space="preserve">The default mixing layer depth is calculated </w:t>
      </w:r>
      <w:r w:rsidR="00081F19">
        <w:t>using</w:t>
      </w:r>
    </w:p>
    <w:p w:rsidR="00510E55" w:rsidRDefault="0020582B" w:rsidP="00352A7B">
      <w:pPr>
        <w:pStyle w:val="MTDisplayEquation"/>
      </w:pPr>
      <w:r>
        <w:tab/>
      </w:r>
      <w:r w:rsidRPr="0020582B">
        <w:rPr>
          <w:position w:val="-68"/>
        </w:rPr>
        <w:object w:dxaOrig="4020" w:dyaOrig="1480">
          <v:shape id="_x0000_i1066" type="#_x0000_t75" style="width:200.4pt;height:73.05pt" o:ole="">
            <v:imagedata r:id="rId146" o:title=""/>
          </v:shape>
          <o:OLEObject Type="Embed" ProgID="Equation.DSMT4" ShapeID="_x0000_i1066" DrawAspect="Content" ObjectID="_1432636050" r:id="rId147"/>
        </w:object>
      </w:r>
      <w:r w:rsidR="00FA0958" w:rsidRPr="00FA0958">
        <w:rPr>
          <w:position w:val="-30"/>
        </w:rPr>
        <w:t>,</w:t>
      </w:r>
      <w:r>
        <w:tab/>
      </w:r>
      <w:r w:rsidR="00013EBF">
        <w:fldChar w:fldCharType="begin"/>
      </w:r>
      <w:r w:rsidR="00DC083A">
        <w:instrText xml:space="preserve"> SEQ Eqn  \n \# "(0)" \* MERGEFORMAT  \* MERGEFORMAT </w:instrText>
      </w:r>
      <w:r w:rsidR="00013EBF">
        <w:fldChar w:fldCharType="separate"/>
      </w:r>
      <w:r w:rsidR="00263541">
        <w:rPr>
          <w:noProof/>
        </w:rPr>
        <w:t>(15)</w:t>
      </w:r>
      <w:r w:rsidR="00013EBF">
        <w:rPr>
          <w:noProof/>
        </w:rPr>
        <w:fldChar w:fldCharType="end"/>
      </w:r>
    </w:p>
    <w:p w:rsidR="0020582B" w:rsidRPr="0020582B" w:rsidRDefault="0077108B" w:rsidP="0020582B">
      <w:pPr>
        <w:pStyle w:val="NRELText"/>
      </w:pPr>
      <w:r>
        <w:rPr>
          <w:noProof/>
        </w:rPr>
        <w:pict>
          <v:shape id="_x0000_s4952" type="#_x0000_t202" style="position:absolute;margin-left:0;margin-top:0;width:194.4pt;height:223.2pt;z-index:-251639808;mso-position-horizontal:left;mso-position-horizontal-relative:margin;mso-position-vertical:top;mso-position-vertical-relative:margin" wrapcoords="-83 0 -83 21526 21600 21526 21600 0 -83 0" stroked="f">
            <v:textbox style="mso-next-textbox:#_x0000_s4952" inset="0,0,0,0">
              <w:txbxContent>
                <w:p w:rsidR="00263541" w:rsidRDefault="00263541" w:rsidP="001B7B3E">
                  <w:pPr>
                    <w:shd w:val="solid" w:color="FFFFFF" w:themeColor="background1" w:fill="FFFFFF"/>
                    <w:tabs>
                      <w:tab w:val="center" w:pos="900"/>
                      <w:tab w:val="center" w:pos="2970"/>
                      <w:tab w:val="center" w:pos="5400"/>
                    </w:tabs>
                    <w:spacing w:after="0" w:line="240" w:lineRule="auto"/>
                    <w:jc w:val="center"/>
                  </w:pPr>
                  <w:r w:rsidRPr="003E76E4">
                    <w:rPr>
                      <w:noProof/>
                      <w:bdr w:val="single" w:sz="12" w:space="0" w:color="auto"/>
                    </w:rPr>
                    <w:drawing>
                      <wp:inline distT="0" distB="0" distL="0" distR="0" wp14:anchorId="123D183E" wp14:editId="4CD7C429">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8" cstate="print"/>
                                <a:srcRect t="-1500" r="4932"/>
                                <a:stretch>
                                  <a:fillRect/>
                                </a:stretch>
                              </pic:blipFill>
                              <pic:spPr>
                                <a:xfrm>
                                  <a:off x="0" y="0"/>
                                  <a:ext cx="2356770" cy="2094764"/>
                                </a:xfrm>
                                <a:prstGeom prst="rect">
                                  <a:avLst/>
                                </a:prstGeom>
                              </pic:spPr>
                            </pic:pic>
                          </a:graphicData>
                        </a:graphic>
                      </wp:inline>
                    </w:drawing>
                  </w:r>
                </w:p>
                <w:p w:rsidR="00263541" w:rsidRDefault="00263541" w:rsidP="00C81B3F">
                  <w:pPr>
                    <w:pStyle w:val="NRELFigureCaption"/>
                  </w:pPr>
                  <w:bookmarkStart w:id="117" w:name="Figure_DefUStar0"/>
                  <w:bookmarkStart w:id="118" w:name="_Toc335905345"/>
                  <w:bookmarkStart w:id="119" w:name="_Toc336257198"/>
                  <w:r>
                    <w:t xml:space="preserve">Figure </w:t>
                  </w:r>
                  <w:fldSimple w:instr=" SEQ Figures \* MERGEFORMAT ">
                    <w:r>
                      <w:rPr>
                        <w:noProof/>
                      </w:rPr>
                      <w:t>11</w:t>
                    </w:r>
                  </w:fldSimple>
                  <w:bookmarkEnd w:id="117"/>
                  <w:r>
                    <w:t xml:space="preserve">. Diabatic friction velocity, </w:t>
                  </w:r>
                  <w:r w:rsidRPr="00AD206A">
                    <w:rPr>
                      <w:i/>
                      <w:position w:val="-10"/>
                    </w:rPr>
                    <w:object w:dxaOrig="320" w:dyaOrig="320">
                      <v:shape id="_x0000_i1226" type="#_x0000_t75" style="width:16.1pt;height:16.1pt" o:ole="">
                        <v:imagedata r:id="rId28" o:title=""/>
                      </v:shape>
                      <o:OLEObject Type="Embed" ProgID="Equation.DSMT4" ShapeID="_x0000_i1226" DrawAspect="Content" ObjectID="_1432636210" r:id="rId149"/>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18"/>
                  <w:bookmarkEnd w:id="119"/>
                </w:p>
                <w:p w:rsidR="00263541" w:rsidRPr="007F2AF2" w:rsidRDefault="00263541" w:rsidP="00C81B3F">
                  <w:pPr>
                    <w:shd w:val="solid" w:color="FFFFFF" w:themeColor="background1" w:fill="FFFFFF"/>
                    <w:tabs>
                      <w:tab w:val="center" w:pos="900"/>
                      <w:tab w:val="center" w:pos="2970"/>
                      <w:tab w:val="center" w:pos="5400"/>
                    </w:tabs>
                    <w:spacing w:line="240" w:lineRule="auto"/>
                    <w:jc w:val="center"/>
                  </w:pPr>
                </w:p>
              </w:txbxContent>
            </v:textbox>
            <w10:wrap type="tight" anchorx="margin" anchory="margin"/>
          </v:shape>
        </w:pict>
      </w:r>
      <w:r w:rsidR="0020582B">
        <w:t xml:space="preserve">where </w:t>
      </w:r>
      <w:r w:rsidR="0020582B" w:rsidRPr="00052D22">
        <w:rPr>
          <w:position w:val="-6"/>
        </w:rPr>
        <w:object w:dxaOrig="1800" w:dyaOrig="320">
          <v:shape id="_x0000_i1067" type="#_x0000_t75" style="width:88.1pt;height:16.1pt" o:ole="">
            <v:imagedata r:id="rId150" o:title=""/>
          </v:shape>
          <o:OLEObject Type="Embed" ProgID="Equation.DSMT4" ShapeID="_x0000_i1067" DrawAspect="Content" ObjectID="_1432636051" r:id="rId151"/>
        </w:object>
      </w:r>
      <w:r w:rsidR="00081F19">
        <w:t> </w:t>
      </w:r>
      <w:r w:rsidR="0020582B">
        <w:t>rad/s is the Earth’s a</w:t>
      </w:r>
      <w:r w:rsidR="0020582B" w:rsidRPr="00052D22">
        <w:t>ngular speed of rotation</w:t>
      </w:r>
      <w:r w:rsidR="0020582B">
        <w:t>.</w:t>
      </w:r>
      <w:r w:rsidR="008533BD">
        <w:t xml:space="preserve"> </w:t>
      </w:r>
      <w:r w:rsidR="00DB1C99">
        <w:t xml:space="preserve">This equation combines the work of Dutton </w:t>
      </w:r>
      <w:r w:rsidR="00DB1C99" w:rsidRPr="00D66D1F">
        <w:t>et al</w:t>
      </w:r>
      <w:r w:rsidR="00D66D1F">
        <w:t>.</w:t>
      </w:r>
      <w:r w:rsidR="00DB1C99">
        <w:t xml:space="preserve"> </w:t>
      </w:r>
      <w:bookmarkStart w:id="120" w:name="Reference_Dutton_DOE1979"/>
      <w:r w:rsidR="00DB1C99">
        <w:t>[</w:t>
      </w:r>
      <w:fldSimple w:instr=" SEQ References \* MERGEFORMAT ">
        <w:r w:rsidR="00263541">
          <w:rPr>
            <w:noProof/>
          </w:rPr>
          <w:t>25</w:t>
        </w:r>
      </w:fldSimple>
      <w:r w:rsidR="00DB1C99">
        <w:t>]</w:t>
      </w:r>
      <w:bookmarkEnd w:id="120"/>
      <w:r w:rsidR="00DB1C99">
        <w:t xml:space="preserve"> with the ESDU </w:t>
      </w:r>
      <w:bookmarkStart w:id="121" w:name="Reference_ESDN"/>
      <w:r w:rsidR="00DB1C99">
        <w:t>[</w:t>
      </w:r>
      <w:fldSimple w:instr=" SEQ References \* MERGEFORMAT ">
        <w:r w:rsidR="00263541">
          <w:rPr>
            <w:noProof/>
          </w:rPr>
          <w:t>26</w:t>
        </w:r>
      </w:fldSimple>
      <w:r w:rsidR="00DB1C99">
        <w:t>]</w:t>
      </w:r>
      <w:bookmarkEnd w:id="121"/>
      <w:r w:rsidR="00DB1C99">
        <w:t>.</w:t>
      </w:r>
      <w:r w:rsidR="00D13C6B">
        <w:t xml:space="preserve">  This parameter is not used for the TIDAL spectral model.</w:t>
      </w:r>
    </w:p>
    <w:p w:rsidR="00B400F1" w:rsidRDefault="00B400F1" w:rsidP="00B400F1">
      <w:pPr>
        <w:pStyle w:val="Head3"/>
      </w:pPr>
      <w:r>
        <w:t>PC_UW</w:t>
      </w:r>
      <w:r w:rsidR="005A6188">
        <w:t xml:space="preserve">: </w:t>
      </w:r>
      <w:r w:rsidR="000353FD">
        <w:t>Average</w:t>
      </w:r>
      <w:r w:rsidR="005A6188">
        <w:t xml:space="preserve"> </w:t>
      </w:r>
      <w:r w:rsidR="00DE7A6E" w:rsidRPr="00DE7A6E">
        <w:rPr>
          <w:i w:val="0"/>
        </w:rPr>
        <w:t>u</w:t>
      </w:r>
      <w:r w:rsidR="009D7FD5">
        <w:rPr>
          <w:rFonts w:cs="Times New Roman"/>
          <w:i w:val="0"/>
        </w:rPr>
        <w:t>′</w:t>
      </w:r>
      <w:r w:rsidR="00DE7A6E" w:rsidRPr="00DE7A6E">
        <w:rPr>
          <w:i w:val="0"/>
        </w:rPr>
        <w:t>w</w:t>
      </w:r>
      <w:r w:rsidR="009D7FD5">
        <w:rPr>
          <w:rFonts w:cs="Times New Roman"/>
          <w:i w:val="0"/>
        </w:rPr>
        <w:t>′</w:t>
      </w:r>
      <w:r w:rsidR="005A6188">
        <w:t xml:space="preserve"> Reynolds </w:t>
      </w:r>
      <w:r w:rsidR="004A255C">
        <w:t xml:space="preserve">Stress </w:t>
      </w:r>
      <w:r w:rsidR="005A6188">
        <w:t xml:space="preserve">at the </w:t>
      </w:r>
      <w:r w:rsidR="004A255C">
        <w:t xml:space="preserve">Hub </w:t>
      </w:r>
      <w:r w:rsidR="005A6188">
        <w:t>[m</w:t>
      </w:r>
      <w:r w:rsidR="00DE7A6E" w:rsidRPr="00DE7A6E">
        <w:rPr>
          <w:vertAlign w:val="superscript"/>
        </w:rPr>
        <w:t>2</w:t>
      </w:r>
      <w:r w:rsidR="005A6188">
        <w:t>/s</w:t>
      </w:r>
      <w:r w:rsidR="00DE7A6E" w:rsidRPr="00DE7A6E">
        <w:rPr>
          <w:vertAlign w:val="superscript"/>
        </w:rPr>
        <w:t>2</w:t>
      </w:r>
      <w:r w:rsidR="005A6188">
        <w:t>]</w:t>
      </w:r>
    </w:p>
    <w:p w:rsidR="008D167E" w:rsidRDefault="0077108B">
      <w:pPr>
        <w:pStyle w:val="NRELText"/>
        <w:rPr>
          <w:i/>
        </w:rPr>
      </w:pPr>
      <w:r>
        <w:rPr>
          <w:noProof/>
        </w:rPr>
        <w:pict>
          <v:shape id="_x0000_s4953" type="#_x0000_t202" style="position:absolute;margin-left:1969.2pt;margin-top:0;width:270pt;height:223.2pt;z-index:-251638784;mso-wrap-distance-right:9.35pt;mso-position-horizontal:right;mso-position-horizontal-relative:margin;mso-position-vertical:top;mso-position-vertical-relative:margin" wrapcoords="-60 0 -60 21526 21600 21526 21600 0 -60 0" stroked="f">
            <v:textbox style="mso-next-textbox:#_x0000_s4953" inset="0,0,0,0">
              <w:txbxContent>
                <w:p w:rsidR="00263541" w:rsidRDefault="00263541" w:rsidP="001B7B3E">
                  <w:pPr>
                    <w:spacing w:after="0" w:line="240" w:lineRule="auto"/>
                  </w:pPr>
                  <w:r w:rsidRPr="003E76E4">
                    <w:rPr>
                      <w:noProof/>
                      <w:bdr w:val="single" w:sz="12" w:space="0" w:color="auto"/>
                    </w:rPr>
                    <w:drawing>
                      <wp:inline distT="0" distB="0" distL="0" distR="0" wp14:anchorId="4B68E570" wp14:editId="1236D853">
                        <wp:extent cx="3351312" cy="2094764"/>
                        <wp:effectExtent l="19050" t="0" r="1488" b="0"/>
                        <wp:docPr id="102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52" cstate="print"/>
                                <a:srcRect l="1227" t="-1500" r="12360"/>
                                <a:stretch>
                                  <a:fillRect/>
                                </a:stretch>
                              </pic:blipFill>
                              <pic:spPr>
                                <a:xfrm>
                                  <a:off x="0" y="0"/>
                                  <a:ext cx="3351312" cy="2094764"/>
                                </a:xfrm>
                                <a:prstGeom prst="rect">
                                  <a:avLst/>
                                </a:prstGeom>
                              </pic:spPr>
                            </pic:pic>
                          </a:graphicData>
                        </a:graphic>
                      </wp:inline>
                    </w:drawing>
                  </w:r>
                </w:p>
                <w:p w:rsidR="00263541" w:rsidRDefault="00263541" w:rsidP="00C81B3F">
                  <w:pPr>
                    <w:pStyle w:val="NRELFigureCaption"/>
                  </w:pPr>
                  <w:bookmarkStart w:id="122" w:name="Figure_DefUStar"/>
                  <w:bookmarkStart w:id="123" w:name="_Toc335905346"/>
                  <w:bookmarkStart w:id="124" w:name="_Toc336257199"/>
                  <w:r>
                    <w:t xml:space="preserve">Figure </w:t>
                  </w:r>
                  <w:fldSimple w:instr=" SEQ Figures \* MERGEFORMAT ">
                    <w:r>
                      <w:rPr>
                        <w:noProof/>
                      </w:rPr>
                      <w:t>12</w:t>
                    </w:r>
                  </w:fldSimple>
                  <w:bookmarkEnd w:id="122"/>
                  <w:r>
                    <w:t xml:space="preserve">. Default </w:t>
                  </w:r>
                  <w:r>
                    <w:rPr>
                      <w:i/>
                    </w:rPr>
                    <w:t xml:space="preserve">UStar </w:t>
                  </w:r>
                  <w:r>
                    <w:t xml:space="preserve">as a function of diabatic friction velocity, </w:t>
                  </w:r>
                  <w:r w:rsidRPr="00AD206A">
                    <w:rPr>
                      <w:i/>
                      <w:position w:val="-10"/>
                    </w:rPr>
                    <w:object w:dxaOrig="320" w:dyaOrig="320">
                      <v:shape id="_x0000_i1227" type="#_x0000_t75" style="width:16.1pt;height:16.1pt" o:ole="">
                        <v:imagedata r:id="rId28" o:title=""/>
                      </v:shape>
                      <o:OLEObject Type="Embed" ProgID="Equation.DSMT4" ShapeID="_x0000_i1227" DrawAspect="Content" ObjectID="_1432636211" r:id="rId153"/>
                    </w:object>
                  </w:r>
                  <w:r>
                    <w:t xml:space="preserve"> (left: SMOOTH, GP_LLJ, and NWTCUP models, right: wind farm models)</w:t>
                  </w:r>
                  <w:bookmarkEnd w:id="123"/>
                  <w:bookmarkEnd w:id="124"/>
                </w:p>
                <w:p w:rsidR="00263541" w:rsidRPr="008D7A58" w:rsidRDefault="00263541" w:rsidP="00C81B3F">
                  <w:pPr>
                    <w:pStyle w:val="NRELTableCaption"/>
                    <w:shd w:val="solid" w:color="FFFFFF" w:themeColor="background1" w:fill="FFFFFF"/>
                  </w:pPr>
                </w:p>
              </w:txbxContent>
            </v:textbox>
            <w10:wrap type="tight" anchorx="margin" anchory="margin"/>
          </v:shape>
        </w:pict>
      </w:r>
      <w:r w:rsidR="00F522F8">
        <w:t xml:space="preserve">The </w:t>
      </w:r>
      <w:r w:rsidR="00F522F8">
        <w:rPr>
          <w:i/>
        </w:rPr>
        <w:t xml:space="preserve">PC_UW </w:t>
      </w:r>
      <w:r w:rsidR="00F522F8">
        <w:t xml:space="preserve">parameter is the desired average </w:t>
      </w:r>
      <w:r w:rsidR="00F522F8">
        <w:rPr>
          <w:i/>
        </w:rPr>
        <w:t>u</w:t>
      </w:r>
      <w:r w:rsidR="009D7FD5">
        <w:rPr>
          <w:rFonts w:cs="Times New Roman"/>
          <w:i/>
        </w:rPr>
        <w:t>′</w:t>
      </w:r>
      <w:r w:rsidR="00F522F8">
        <w:rPr>
          <w:i/>
        </w:rPr>
        <w:t>w</w:t>
      </w:r>
      <w:r w:rsidR="009D7FD5">
        <w:rPr>
          <w:rFonts w:cs="Times New Roman"/>
          <w:i/>
        </w:rPr>
        <w:t>′</w:t>
      </w:r>
      <w:r w:rsidR="00F522F8">
        <w:rPr>
          <w:i/>
        </w:rPr>
        <w:t xml:space="preserve"> </w:t>
      </w:r>
      <w:r w:rsidR="00F522F8">
        <w:t xml:space="preserve">Reynolds stress </w:t>
      </w:r>
      <w:r w:rsidR="009D7FD5">
        <w:t>(in m</w:t>
      </w:r>
      <w:r w:rsidR="009D7FD5" w:rsidRPr="00F522F8">
        <w:rPr>
          <w:vertAlign w:val="superscript"/>
        </w:rPr>
        <w:t>2</w:t>
      </w:r>
      <w:r w:rsidR="009D7FD5">
        <w:t>/s</w:t>
      </w:r>
      <w:r w:rsidR="009D7FD5" w:rsidRPr="00F522F8">
        <w:rPr>
          <w:vertAlign w:val="superscript"/>
        </w:rPr>
        <w:t>2</w:t>
      </w:r>
      <w:r w:rsidR="004179FA" w:rsidRPr="004179FA">
        <w:t>)</w:t>
      </w:r>
      <w:r w:rsidR="009D7FD5">
        <w:t xml:space="preserve"> </w:t>
      </w:r>
      <w:r w:rsidR="00F522F8">
        <w:t>at the simulated hub point.</w:t>
      </w:r>
      <w:r w:rsidR="008533BD">
        <w:t xml:space="preserve"> </w:t>
      </w:r>
      <w:r w:rsidR="008D167E">
        <w:t>It is used in conjunction with the</w:t>
      </w:r>
      <w:r w:rsidR="00F65ADF">
        <w:t xml:space="preserve"> next two inputs,</w:t>
      </w:r>
      <w:r w:rsidR="008D167E">
        <w:t xml:space="preserve"> parameters </w:t>
      </w:r>
      <w:r w:rsidR="008D167E">
        <w:rPr>
          <w:i/>
        </w:rPr>
        <w:t xml:space="preserve">PC_UV </w:t>
      </w:r>
      <w:r w:rsidR="00DE7A6E" w:rsidRPr="00DE7A6E">
        <w:t>and</w:t>
      </w:r>
      <w:r w:rsidR="008D167E">
        <w:rPr>
          <w:i/>
        </w:rPr>
        <w:t xml:space="preserve"> PC_VW</w:t>
      </w:r>
      <w:r w:rsidR="00F65ADF" w:rsidRPr="00F65ADF">
        <w:t>,</w:t>
      </w:r>
      <w:r w:rsidR="008D167E">
        <w:rPr>
          <w:i/>
        </w:rPr>
        <w:t xml:space="preserve"> </w:t>
      </w:r>
      <w:r w:rsidR="008D167E">
        <w:t>to create some correlation between the wind-speed components</w:t>
      </w:r>
      <w:r w:rsidR="00DE7A6E" w:rsidRPr="00DE7A6E">
        <w:t>.</w:t>
      </w:r>
    </w:p>
    <w:p w:rsidR="00A4741F" w:rsidRDefault="00A4741F">
      <w:pPr>
        <w:pStyle w:val="NRELText"/>
      </w:pPr>
      <w:r>
        <w:t xml:space="preserve">TurbSim modifies the </w:t>
      </w:r>
      <w:r w:rsidRPr="00A4741F">
        <w:rPr>
          <w:i/>
        </w:rPr>
        <w:t>v</w:t>
      </w:r>
      <w:r>
        <w:t xml:space="preserve">- and </w:t>
      </w:r>
      <w:r w:rsidR="00DE7A6E" w:rsidRPr="00DE7A6E">
        <w:rPr>
          <w:i/>
        </w:rPr>
        <w:t>w</w:t>
      </w:r>
      <w:r>
        <w:t xml:space="preserve">-component wind speeds </w:t>
      </w:r>
      <w:r w:rsidR="0020582B">
        <w:t xml:space="preserve">(for non-IEC models only) </w:t>
      </w:r>
      <w:r>
        <w:t xml:space="preserve">by computing a linear combination of the time series of the three independent wind-speed components to obtain </w:t>
      </w:r>
      <w:r w:rsidR="009D25B4">
        <w:t xml:space="preserve">the </w:t>
      </w:r>
      <w:r>
        <w:t xml:space="preserve">mean Reynolds stresses </w:t>
      </w:r>
      <w:r w:rsidR="009D25B4">
        <w:rPr>
          <w:i/>
        </w:rPr>
        <w:t>PC_UW</w:t>
      </w:r>
      <w:r w:rsidR="00DE7A6E" w:rsidRPr="00DE7A6E">
        <w:t>,</w:t>
      </w:r>
      <w:r w:rsidR="009D25B4">
        <w:rPr>
          <w:i/>
        </w:rPr>
        <w:t xml:space="preserve"> PC_UV</w:t>
      </w:r>
      <w:r w:rsidR="00DE7A6E" w:rsidRPr="00DE7A6E">
        <w:t>, and</w:t>
      </w:r>
      <w:r w:rsidR="009D25B4">
        <w:rPr>
          <w:i/>
        </w:rPr>
        <w:t xml:space="preserve"> PC_VW </w:t>
      </w:r>
      <w:r>
        <w:t>at the hub point.</w:t>
      </w:r>
      <w:r w:rsidR="008533BD">
        <w:t xml:space="preserve"> </w:t>
      </w:r>
      <w:r w:rsidR="009D25B4">
        <w:t xml:space="preserve">The linear combinations are computed </w:t>
      </w:r>
      <w:r w:rsidR="00A43BA5">
        <w:t xml:space="preserve">for each point, </w:t>
      </w:r>
      <w:r w:rsidR="00A43BA5" w:rsidRPr="00A43BA5">
        <w:rPr>
          <w:i/>
        </w:rPr>
        <w:t>j</w:t>
      </w:r>
      <w:r w:rsidR="00A43BA5">
        <w:t xml:space="preserve">, </w:t>
      </w:r>
      <w:r w:rsidR="009D25B4" w:rsidRPr="00A43BA5">
        <w:t>using</w:t>
      </w:r>
      <w:r w:rsidR="009D25B4">
        <w:t xml:space="preserve"> the equations</w:t>
      </w:r>
    </w:p>
    <w:p w:rsidR="008D167E" w:rsidRPr="00CD3034" w:rsidRDefault="008D167E" w:rsidP="00F65ADF">
      <w:pPr>
        <w:pStyle w:val="MTDisplayEquation"/>
      </w:pPr>
      <w:r>
        <w:tab/>
      </w:r>
      <w:r w:rsidR="00C81DC1" w:rsidRPr="005341D5">
        <w:rPr>
          <w:position w:val="-50"/>
        </w:rPr>
        <w:object w:dxaOrig="5000" w:dyaOrig="1080">
          <v:shape id="_x0000_i1068" type="#_x0000_t75" style="width:250.4pt;height:55.9pt" o:ole="">
            <v:imagedata r:id="rId154" o:title=""/>
          </v:shape>
          <o:OLEObject Type="Embed" ProgID="Equation.DSMT4" ShapeID="_x0000_i1068" DrawAspect="Content" ObjectID="_1432636052" r:id="rId155"/>
        </w:object>
      </w:r>
      <w:r w:rsidR="00D0221D">
        <w:rPr>
          <w:position w:val="-50"/>
        </w:rPr>
        <w:t>.</w:t>
      </w:r>
      <w:r w:rsidR="004765B7">
        <w:tab/>
      </w:r>
      <w:r w:rsidR="00013EBF">
        <w:fldChar w:fldCharType="begin"/>
      </w:r>
      <w:r w:rsidR="004765B7">
        <w:instrText xml:space="preserve"> SEQ Eqn  \n \# "(0)" \* MERGEFORMAT  \* MERGEFORMAT </w:instrText>
      </w:r>
      <w:r w:rsidR="00013EBF">
        <w:fldChar w:fldCharType="separate"/>
      </w:r>
      <w:r w:rsidR="00263541">
        <w:rPr>
          <w:noProof/>
        </w:rPr>
        <w:t>(16)</w:t>
      </w:r>
      <w:r w:rsidR="00013EBF">
        <w:fldChar w:fldCharType="end"/>
      </w:r>
    </w:p>
    <w:p w:rsidR="009D25B4" w:rsidRDefault="00D0221D" w:rsidP="009D25B4">
      <w:pPr>
        <w:pStyle w:val="NRELText"/>
      </w:pPr>
      <w:r>
        <w:lastRenderedPageBreak/>
        <w:t>T</w:t>
      </w:r>
      <w:r w:rsidR="008D167E">
        <w:t xml:space="preserve">he </w:t>
      </w:r>
      <w:r w:rsidR="009432C6">
        <w:t xml:space="preserve">three </w:t>
      </w:r>
      <w:r w:rsidR="000B7170" w:rsidRPr="000B7170">
        <w:rPr>
          <w:position w:val="-6"/>
        </w:rPr>
        <w:object w:dxaOrig="220" w:dyaOrig="220">
          <v:shape id="_x0000_i1069" type="#_x0000_t75" style="width:11.3pt;height:11.3pt" o:ole="">
            <v:imagedata r:id="rId156" o:title=""/>
          </v:shape>
          <o:OLEObject Type="Embed" ProgID="Equation.DSMT4" ShapeID="_x0000_i1069" DrawAspect="Content" ObjectID="_1432636053" r:id="rId157"/>
        </w:object>
      </w:r>
      <w:r w:rsidR="008D167E">
        <w:t xml:space="preserve"> </w:t>
      </w:r>
      <w:r w:rsidR="009432C6">
        <w:t xml:space="preserve">variables </w:t>
      </w:r>
      <w:r w:rsidR="008D167E">
        <w:t>are coefficients chosen to generate the desired Reynolds stresses</w:t>
      </w:r>
      <w:r w:rsidR="00D34CFC">
        <w:t xml:space="preserve"> </w:t>
      </w:r>
      <w:r w:rsidR="008D167E">
        <w:t>for the correlated wind components</w:t>
      </w:r>
      <w:r w:rsidR="00D34CFC">
        <w:t xml:space="preserve"> at the hub</w:t>
      </w:r>
      <w:r w:rsidR="008D167E">
        <w:t>:</w:t>
      </w:r>
    </w:p>
    <w:p w:rsidR="008D167E" w:rsidRDefault="008D167E" w:rsidP="008D167E">
      <w:pPr>
        <w:pStyle w:val="MTDisplayEquation"/>
      </w:pPr>
      <w:r>
        <w:tab/>
      </w:r>
      <w:r w:rsidR="009432C6" w:rsidRPr="009432C6">
        <w:rPr>
          <w:position w:val="-54"/>
        </w:rPr>
        <w:object w:dxaOrig="3120" w:dyaOrig="1200">
          <v:shape id="_x0000_i1070" type="#_x0000_t75" style="width:156.35pt;height:60.7pt" o:ole="">
            <v:imagedata r:id="rId158" o:title=""/>
          </v:shape>
          <o:OLEObject Type="Embed" ProgID="Equation.DSMT4" ShapeID="_x0000_i1070" DrawAspect="Content" ObjectID="_1432636054" r:id="rId159"/>
        </w:object>
      </w:r>
      <w:r w:rsidR="004179FA" w:rsidRPr="004179FA">
        <w:rPr>
          <w:position w:val="-54"/>
        </w:rPr>
        <w:t>.</w:t>
      </w:r>
      <w:r w:rsidR="004765B7">
        <w:tab/>
      </w:r>
      <w:r w:rsidR="00013EBF">
        <w:fldChar w:fldCharType="begin"/>
      </w:r>
      <w:r w:rsidR="004765B7">
        <w:instrText xml:space="preserve"> SEQ Eqn  \n \# "(0)" \* MERGEFORMAT  \* MERGEFORMAT </w:instrText>
      </w:r>
      <w:r w:rsidR="00013EBF">
        <w:fldChar w:fldCharType="separate"/>
      </w:r>
      <w:r w:rsidR="00263541">
        <w:rPr>
          <w:noProof/>
        </w:rPr>
        <w:t>(17)</w:t>
      </w:r>
      <w:r w:rsidR="00013EBF">
        <w:fldChar w:fldCharType="end"/>
      </w:r>
    </w:p>
    <w:p w:rsidR="008D167E" w:rsidRDefault="00D0221D" w:rsidP="008D167E">
      <w:pPr>
        <w:pStyle w:val="NRELText"/>
      </w:pPr>
      <w:r>
        <w:t xml:space="preserve">Because </w:t>
      </w:r>
      <w:r w:rsidR="008D167E">
        <w:t>this method affect</w:t>
      </w:r>
      <w:r>
        <w:t>s</w:t>
      </w:r>
      <w:r w:rsidR="008D167E">
        <w:t xml:space="preserve"> the frequency domain somewhat, we have placed the following limit on the coefficients: </w:t>
      </w:r>
      <w:r w:rsidR="00473631" w:rsidRPr="009432C6">
        <w:rPr>
          <w:position w:val="-12"/>
        </w:rPr>
        <w:object w:dxaOrig="660" w:dyaOrig="360">
          <v:shape id="_x0000_i1071" type="#_x0000_t75" style="width:29.55pt;height:19.35pt" o:ole="">
            <v:imagedata r:id="rId160" o:title=""/>
          </v:shape>
          <o:OLEObject Type="Embed" ProgID="Equation.DSMT4" ShapeID="_x0000_i1071" DrawAspect="Content" ObjectID="_1432636055" r:id="rId161"/>
        </w:object>
      </w:r>
      <w:r w:rsidR="008D167E">
        <w:t>.</w:t>
      </w:r>
      <w:r w:rsidR="008533BD">
        <w:t xml:space="preserve"> </w:t>
      </w:r>
      <w:r w:rsidR="008D167E">
        <w:t xml:space="preserve">This limit </w:t>
      </w:r>
      <w:r w:rsidR="000C3070">
        <w:t xml:space="preserve">can </w:t>
      </w:r>
      <w:r w:rsidR="008D167E">
        <w:t>cause the actual hub Reynolds stresses to differ from the desired values.</w:t>
      </w:r>
    </w:p>
    <w:p w:rsidR="008D167E" w:rsidRPr="00693831" w:rsidRDefault="00BD0BAE" w:rsidP="00385452">
      <w:pPr>
        <w:pStyle w:val="NRELText"/>
        <w:rPr>
          <w:i/>
        </w:rPr>
      </w:pPr>
      <w:r>
        <w:t>Enter</w:t>
      </w:r>
      <w:r w:rsidR="008D167E">
        <w:t xml:space="preserve"> the string “default” for TurbSim to compute an </w:t>
      </w:r>
      <w:r w:rsidR="00693831">
        <w:t>appropriate Reynolds stress</w:t>
      </w:r>
      <w:r>
        <w:t xml:space="preserve"> for </w:t>
      </w:r>
      <w:r>
        <w:rPr>
          <w:i/>
        </w:rPr>
        <w:t>PC_UW</w:t>
      </w:r>
      <w:r w:rsidR="008D167E">
        <w:t>.</w:t>
      </w:r>
      <w:r w:rsidR="008533BD">
        <w:t xml:space="preserve"> </w:t>
      </w:r>
      <w:r w:rsidR="00385452">
        <w:t>The default value for the TIDAL model is</w:t>
      </w:r>
      <w:r w:rsidR="00385452" w:rsidRPr="00385452">
        <w:rPr>
          <w:position w:val="-10"/>
        </w:rPr>
        <w:t xml:space="preserve"> </w:t>
      </w:r>
      <w:r w:rsidR="00385452" w:rsidRPr="005325D6">
        <w:rPr>
          <w:position w:val="-14"/>
        </w:rPr>
        <w:object w:dxaOrig="3879" w:dyaOrig="400">
          <v:shape id="_x0000_i1072" type="#_x0000_t75" style="width:196.1pt;height:20.95pt" o:ole="">
            <v:imagedata r:id="rId162" o:title=""/>
          </v:shape>
          <o:OLEObject Type="Embed" ProgID="Equation.DSMT4" ShapeID="_x0000_i1072" DrawAspect="Content" ObjectID="_1432636056" r:id="rId163"/>
        </w:object>
      </w:r>
      <w:r w:rsidR="00385452">
        <w:rPr>
          <w:position w:val="-10"/>
        </w:rPr>
        <w:t xml:space="preserve"> </w:t>
      </w:r>
      <w:r w:rsidR="000E38CE">
        <w:t>The default value for the SMOOTH model is the same as that for the WF_UPW and WF_07D models:</w:t>
      </w:r>
      <w:r w:rsidR="008533BD">
        <w:t xml:space="preserve"> </w:t>
      </w:r>
      <w:r w:rsidR="000E38CE" w:rsidRPr="000E38CE">
        <w:rPr>
          <w:position w:val="-10"/>
        </w:rPr>
        <w:object w:dxaOrig="2020" w:dyaOrig="360">
          <v:shape id="_x0000_i1073" type="#_x0000_t75" style="width:101.55pt;height:19.35pt" o:ole="">
            <v:imagedata r:id="rId164" o:title=""/>
          </v:shape>
          <o:OLEObject Type="Embed" ProgID="Equation.DSMT4" ShapeID="_x0000_i1073" DrawAspect="Content" ObjectID="_1432636057" r:id="rId165"/>
        </w:object>
      </w:r>
      <w:r w:rsidR="000E38CE" w:rsidRPr="000E38CE">
        <w:t>.</w:t>
      </w:r>
      <w:r w:rsidR="008533BD">
        <w:t xml:space="preserve"> </w:t>
      </w:r>
      <w:r w:rsidR="000E38CE">
        <w:t>The default value for the WF_14D model has the same magnitude</w:t>
      </w:r>
      <w:r w:rsidR="00B31BE6">
        <w:t xml:space="preserve"> as the SMOOTH model</w:t>
      </w:r>
      <w:r w:rsidR="000E38CE">
        <w:t>, but is positive 1% of the time</w:t>
      </w:r>
      <w:r w:rsidR="001714A3">
        <w:t xml:space="preserve"> (randomly)</w:t>
      </w:r>
      <w:r w:rsidR="000E38CE">
        <w:t>.</w:t>
      </w:r>
      <w:r w:rsidR="008533BD">
        <w:t xml:space="preserve"> </w:t>
      </w:r>
      <w:r w:rsidR="000E38CE">
        <w:t xml:space="preserve">The </w:t>
      </w:r>
      <w:r w:rsidR="00C77D70">
        <w:t>magnitude</w:t>
      </w:r>
      <w:r w:rsidR="00314327">
        <w:t>s</w:t>
      </w:r>
      <w:r w:rsidR="00C77D70">
        <w:t xml:space="preserve"> of the </w:t>
      </w:r>
      <w:r w:rsidR="000E38CE">
        <w:t>default</w:t>
      </w:r>
      <w:r w:rsidR="00C77D70">
        <w:t>s</w:t>
      </w:r>
      <w:r w:rsidR="000E38CE">
        <w:t xml:space="preserve"> for</w:t>
      </w:r>
      <w:r w:rsidR="00C77D70">
        <w:t xml:space="preserve"> the NWTCUP and GP_LLJ models are</w:t>
      </w:r>
      <w:r w:rsidR="000E38CE">
        <w:t xml:space="preserve"> function</w:t>
      </w:r>
      <w:r w:rsidR="00C77D70">
        <w:t>s</w:t>
      </w:r>
      <w:r w:rsidR="000E38CE">
        <w:t xml:space="preserve"> of </w:t>
      </w:r>
      <w:r w:rsidR="000E38CE">
        <w:rPr>
          <w:i/>
        </w:rPr>
        <w:t>UStar</w:t>
      </w:r>
      <w:r w:rsidR="000E38CE" w:rsidRPr="00473631">
        <w:t xml:space="preserve">, </w:t>
      </w:r>
      <w:r w:rsidR="000E38CE">
        <w:rPr>
          <w:i/>
        </w:rPr>
        <w:t>RICH_NO</w:t>
      </w:r>
      <w:r w:rsidR="000E38CE" w:rsidRPr="00473631">
        <w:t>,</w:t>
      </w:r>
      <w:r w:rsidR="000E38CE">
        <w:rPr>
          <w:i/>
        </w:rPr>
        <w:t xml:space="preserve"> </w:t>
      </w:r>
      <w:r w:rsidR="000E38CE">
        <w:t xml:space="preserve">height, </w:t>
      </w:r>
      <w:r w:rsidR="00C77D70">
        <w:t xml:space="preserve">mean hub-height </w:t>
      </w:r>
      <w:r w:rsidR="000E38CE">
        <w:t>wind speed</w:t>
      </w:r>
      <w:r w:rsidR="00C77D70">
        <w:t>, and shear across the rotor disk.</w:t>
      </w:r>
      <w:r w:rsidR="008533BD">
        <w:t xml:space="preserve"> </w:t>
      </w:r>
      <w:r w:rsidR="00C77D70">
        <w:t>The signs of the defaults are determined randomly, with the probability</w:t>
      </w:r>
      <w:r w:rsidR="00945D74">
        <w:t xml:space="preserve"> that</w:t>
      </w:r>
      <w:r w:rsidR="00C77D70">
        <w:t xml:space="preserve"> </w:t>
      </w:r>
      <w:r w:rsidR="00C77D70">
        <w:rPr>
          <w:i/>
        </w:rPr>
        <w:t>PC_UW</w:t>
      </w:r>
      <w:r w:rsidR="00C77D70" w:rsidRPr="00C77D70">
        <w:t xml:space="preserve"> is</w:t>
      </w:r>
      <w:r w:rsidR="00C77D70">
        <w:t xml:space="preserve"> negative increasing with the magnitude of the default.</w:t>
      </w:r>
      <w:r w:rsidR="000B2D2F">
        <w:t xml:space="preserve">  </w:t>
      </w:r>
      <w:r w:rsidR="00945D74">
        <w:t>Users can also</w:t>
      </w:r>
      <w:r w:rsidR="00375B81">
        <w:t xml:space="preserve"> </w:t>
      </w:r>
      <w:r w:rsidR="00693831">
        <w:t xml:space="preserve">enter </w:t>
      </w:r>
      <w:r w:rsidR="008D167E">
        <w:t xml:space="preserve">the string “none” to </w:t>
      </w:r>
      <w:r w:rsidR="00693831">
        <w:t xml:space="preserve">set </w:t>
      </w:r>
      <w:r w:rsidR="00693831" w:rsidRPr="00693831">
        <w:rPr>
          <w:position w:val="-10"/>
        </w:rPr>
        <w:object w:dxaOrig="720" w:dyaOrig="320">
          <v:shape id="_x0000_i1074" type="#_x0000_t75" style="width:34.4pt;height:16.1pt" o:ole="">
            <v:imagedata r:id="rId166" o:title=""/>
          </v:shape>
          <o:OLEObject Type="Embed" ProgID="Equation.DSMT4" ShapeID="_x0000_i1074" DrawAspect="Content" ObjectID="_1432636058" r:id="rId167"/>
        </w:object>
      </w:r>
      <w:r w:rsidR="00693831">
        <w:t xml:space="preserve"> and disable the correlation between the </w:t>
      </w:r>
      <w:r w:rsidR="00693831">
        <w:rPr>
          <w:i/>
        </w:rPr>
        <w:t>u</w:t>
      </w:r>
      <w:r w:rsidR="00DE7A6E" w:rsidRPr="00DE7A6E">
        <w:t xml:space="preserve"> and</w:t>
      </w:r>
      <w:r w:rsidR="00693831">
        <w:rPr>
          <w:i/>
        </w:rPr>
        <w:t xml:space="preserve"> w </w:t>
      </w:r>
      <w:r w:rsidR="00DE7A6E" w:rsidRPr="00DE7A6E">
        <w:t>components.</w:t>
      </w:r>
    </w:p>
    <w:p w:rsidR="00B400F1" w:rsidRDefault="00B400F1" w:rsidP="00B400F1">
      <w:pPr>
        <w:pStyle w:val="Head3"/>
      </w:pPr>
      <w:r>
        <w:t>PC_UV</w:t>
      </w:r>
      <w:r w:rsidR="000353FD">
        <w:t xml:space="preserve">: Average </w:t>
      </w:r>
      <w:r w:rsidR="00DE7A6E" w:rsidRPr="00DE7A6E">
        <w:rPr>
          <w:i w:val="0"/>
        </w:rPr>
        <w:t>u</w:t>
      </w:r>
      <w:r w:rsidR="009D7FD5">
        <w:rPr>
          <w:rFonts w:cs="Times New Roman"/>
          <w:i w:val="0"/>
        </w:rPr>
        <w:t>′</w:t>
      </w:r>
      <w:r w:rsidR="00DE7A6E" w:rsidRPr="00DE7A6E">
        <w:rPr>
          <w:i w:val="0"/>
        </w:rPr>
        <w:t>v</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314327" w:rsidRDefault="00BD0BAE" w:rsidP="00BD0BAE">
      <w:pPr>
        <w:pStyle w:val="NRELText"/>
      </w:pPr>
      <w:r>
        <w:t xml:space="preserve">The </w:t>
      </w:r>
      <w:r>
        <w:rPr>
          <w:i/>
        </w:rPr>
        <w:t xml:space="preserve">PC_UV </w:t>
      </w:r>
      <w:r>
        <w:t xml:space="preserve">parameter is the desired average </w:t>
      </w:r>
      <w:r>
        <w:rPr>
          <w:i/>
        </w:rPr>
        <w:t>u</w:t>
      </w:r>
      <w:r w:rsidR="009D7FD5">
        <w:rPr>
          <w:rFonts w:cs="Times New Roman"/>
          <w:i/>
        </w:rPr>
        <w:t>′</w:t>
      </w:r>
      <w:r>
        <w:rPr>
          <w:i/>
        </w:rPr>
        <w:t>v</w:t>
      </w:r>
      <w:r w:rsidR="009D7FD5">
        <w:rPr>
          <w:rFonts w:cs="Times New Roman"/>
          <w:i/>
        </w:rPr>
        <w:t>′</w:t>
      </w:r>
      <w:r>
        <w:rPr>
          <w:i/>
        </w:rPr>
        <w:t xml:space="preserve"> </w:t>
      </w:r>
      <w:r>
        <w:t>Reynolds stress</w:t>
      </w:r>
      <w:r w:rsidR="003D031B">
        <w:t xml:space="preserve"> (in m</w:t>
      </w:r>
      <w:r w:rsidR="003D031B" w:rsidRPr="00F522F8">
        <w:rPr>
          <w:vertAlign w:val="superscript"/>
        </w:rPr>
        <w:t>2</w:t>
      </w:r>
      <w:r w:rsidR="003D031B">
        <w:t>/s</w:t>
      </w:r>
      <w:r w:rsidR="003D031B" w:rsidRPr="00F522F8">
        <w:rPr>
          <w:vertAlign w:val="superscript"/>
        </w:rPr>
        <w:t>2</w:t>
      </w:r>
      <w:r w:rsidR="004179FA" w:rsidRPr="004179FA">
        <w:t>)</w:t>
      </w:r>
      <w:r>
        <w:t xml:space="preserve"> at the simulated hub point.</w:t>
      </w:r>
      <w:r w:rsidR="008533BD">
        <w:t xml:space="preserve"> </w:t>
      </w:r>
      <w:r>
        <w:t xml:space="preserve">It is used in conjunction with the parameters </w:t>
      </w:r>
      <w:r>
        <w:rPr>
          <w:i/>
        </w:rPr>
        <w:t xml:space="preserve">PC_UW </w:t>
      </w:r>
      <w:r w:rsidRPr="008D167E">
        <w:t>and</w:t>
      </w:r>
      <w:r>
        <w:rPr>
          <w:i/>
        </w:rPr>
        <w:t xml:space="preserve"> PC_VW </w:t>
      </w:r>
      <w:r>
        <w:t>to create cross-component correlation.</w:t>
      </w:r>
      <w:r w:rsidR="008533BD">
        <w:t xml:space="preserve"> </w:t>
      </w:r>
      <w:r w:rsidR="00314327">
        <w:t xml:space="preserve">See the discussion after parameter </w:t>
      </w:r>
      <w:r w:rsidR="00314327">
        <w:rPr>
          <w:i/>
        </w:rPr>
        <w:t>PC_UW</w:t>
      </w:r>
      <w:r w:rsidR="00314327">
        <w:t xml:space="preserve"> for details</w:t>
      </w:r>
      <w:r w:rsidR="00937FD5">
        <w:t xml:space="preserve"> of the correlation</w:t>
      </w:r>
      <w:r w:rsidR="00314327">
        <w:t>.</w:t>
      </w:r>
    </w:p>
    <w:p w:rsidR="00BD0BAE" w:rsidRPr="00BD0BAE" w:rsidRDefault="003D031B" w:rsidP="00BD0BAE">
      <w:pPr>
        <w:pStyle w:val="NRELText"/>
      </w:pPr>
      <w:r>
        <w:t>To</w:t>
      </w:r>
      <w:r w:rsidR="005A2817">
        <w:t xml:space="preserve"> set </w:t>
      </w:r>
      <w:r w:rsidR="005A2817" w:rsidRPr="00693831">
        <w:rPr>
          <w:position w:val="-10"/>
        </w:rPr>
        <w:object w:dxaOrig="700" w:dyaOrig="320">
          <v:shape id="_x0000_i1075" type="#_x0000_t75" style="width:34.4pt;height:16.1pt" o:ole="">
            <v:imagedata r:id="rId168" o:title=""/>
          </v:shape>
          <o:OLEObject Type="Embed" ProgID="Equation.DSMT4" ShapeID="_x0000_i1075" DrawAspect="Content" ObjectID="_1432636059" r:id="rId169"/>
        </w:object>
      </w:r>
      <w:r w:rsidR="005A2817">
        <w:t xml:space="preserve"> and disable the correlation between the </w:t>
      </w:r>
      <w:r w:rsidR="005A2817">
        <w:rPr>
          <w:i/>
        </w:rPr>
        <w:t>u</w:t>
      </w:r>
      <w:r w:rsidR="005A2817" w:rsidRPr="00693831">
        <w:t xml:space="preserve"> and</w:t>
      </w:r>
      <w:r w:rsidR="005A2817">
        <w:rPr>
          <w:i/>
        </w:rPr>
        <w:t xml:space="preserve"> v </w:t>
      </w:r>
      <w:r w:rsidR="005A2817" w:rsidRPr="00693831">
        <w:t>components</w:t>
      </w:r>
      <w:r>
        <w:t>, enter the string “none.”</w:t>
      </w:r>
      <w:r w:rsidR="008533BD">
        <w:t xml:space="preserve"> </w:t>
      </w:r>
      <w:r>
        <w:t>Users</w:t>
      </w:r>
      <w:r w:rsidR="005A2817">
        <w:t xml:space="preserve"> also </w:t>
      </w:r>
      <w:r>
        <w:t xml:space="preserve">can </w:t>
      </w:r>
      <w:r w:rsidR="005A2817">
        <w:t>e</w:t>
      </w:r>
      <w:r w:rsidR="00142B20">
        <w:t xml:space="preserve">nter the string “default” if you would like TurbSim to compute a default value </w:t>
      </w:r>
      <w:r w:rsidR="00BD0BAE">
        <w:t xml:space="preserve">for </w:t>
      </w:r>
      <w:r w:rsidR="00BD0BAE">
        <w:rPr>
          <w:i/>
        </w:rPr>
        <w:t>PC_UV</w:t>
      </w:r>
      <w:r w:rsidR="00142B20">
        <w:t>.</w:t>
      </w:r>
      <w:r w:rsidR="008533BD">
        <w:t xml:space="preserve"> </w:t>
      </w:r>
      <w:r w:rsidR="00314327">
        <w:t xml:space="preserve">The magnitudes of the defaults </w:t>
      </w:r>
      <w:r w:rsidR="00142B20">
        <w:t xml:space="preserve">for site-specific models (GP_LLJ, NWTCUP, WF_UPW, WF_07D, </w:t>
      </w:r>
      <w:r w:rsidR="00177A2D">
        <w:t xml:space="preserve">and </w:t>
      </w:r>
      <w:r w:rsidR="00142B20">
        <w:t xml:space="preserve">WF_14D) </w:t>
      </w:r>
      <w:r w:rsidR="00314327">
        <w:t xml:space="preserve">are functions of </w:t>
      </w:r>
      <w:r w:rsidR="00314327">
        <w:rPr>
          <w:i/>
        </w:rPr>
        <w:t xml:space="preserve">UStar, RICH_NO, </w:t>
      </w:r>
      <w:r w:rsidR="00314327">
        <w:t>height, mean hub-height wind speed, and shear across the rotor disk.</w:t>
      </w:r>
      <w:r w:rsidR="008533BD">
        <w:t xml:space="preserve"> </w:t>
      </w:r>
      <w:r w:rsidR="00314327">
        <w:t xml:space="preserve">The signs of the defaults </w:t>
      </w:r>
      <w:r w:rsidR="00142B20">
        <w:t>are determined randomly.</w:t>
      </w:r>
      <w:r w:rsidR="008533BD">
        <w:t xml:space="preserve"> </w:t>
      </w:r>
      <w:r w:rsidR="00142B20">
        <w:t xml:space="preserve">The default for the SMOOTH </w:t>
      </w:r>
      <w:r w:rsidR="00B31BE6">
        <w:t xml:space="preserve">and TIDAL </w:t>
      </w:r>
      <w:r w:rsidR="00142B20">
        <w:t>model</w:t>
      </w:r>
      <w:r w:rsidR="00B31BE6">
        <w:t>s</w:t>
      </w:r>
      <w:r w:rsidR="00142B20">
        <w:t xml:space="preserve"> is “none</w:t>
      </w:r>
      <w:r w:rsidR="00177A2D">
        <w:t>.</w:t>
      </w:r>
      <w:r w:rsidR="00142B20">
        <w:t>”</w:t>
      </w:r>
    </w:p>
    <w:p w:rsidR="00B400F1" w:rsidRDefault="00B400F1" w:rsidP="00B400F1">
      <w:pPr>
        <w:pStyle w:val="Head3"/>
      </w:pPr>
      <w:r>
        <w:t>PC_VW</w:t>
      </w:r>
      <w:r w:rsidR="000353FD">
        <w:t xml:space="preserve">: Average </w:t>
      </w:r>
      <w:r w:rsidR="00DE7A6E" w:rsidRPr="00DE7A6E">
        <w:rPr>
          <w:i w:val="0"/>
        </w:rPr>
        <w:t>v</w:t>
      </w:r>
      <w:r w:rsidR="009D7FD5">
        <w:rPr>
          <w:rFonts w:cs="Times New Roman"/>
          <w:i w:val="0"/>
        </w:rPr>
        <w:t>′</w:t>
      </w:r>
      <w:r w:rsidR="00DE7A6E" w:rsidRPr="00DE7A6E">
        <w:rPr>
          <w:i w:val="0"/>
        </w:rPr>
        <w:t>w</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5A2817" w:rsidRDefault="00BD0BAE" w:rsidP="00BD0BAE">
      <w:pPr>
        <w:pStyle w:val="NRELText"/>
      </w:pPr>
      <w:r>
        <w:t xml:space="preserve">The </w:t>
      </w:r>
      <w:r w:rsidR="00E06682">
        <w:rPr>
          <w:i/>
        </w:rPr>
        <w:t>PC_</w:t>
      </w:r>
      <w:r>
        <w:rPr>
          <w:i/>
        </w:rPr>
        <w:t>V</w:t>
      </w:r>
      <w:r w:rsidR="00E06682">
        <w:rPr>
          <w:i/>
        </w:rPr>
        <w:t>W</w:t>
      </w:r>
      <w:r>
        <w:rPr>
          <w:i/>
        </w:rPr>
        <w:t xml:space="preserve"> </w:t>
      </w:r>
      <w:r>
        <w:t xml:space="preserve">parameter is the desired average </w:t>
      </w:r>
      <w:r w:rsidR="00E06682">
        <w:rPr>
          <w:i/>
        </w:rPr>
        <w:t>v</w:t>
      </w:r>
      <w:r w:rsidR="009D7FD5">
        <w:rPr>
          <w:rFonts w:cs="Times New Roman"/>
          <w:i/>
        </w:rPr>
        <w:t>′</w:t>
      </w:r>
      <w:r w:rsidR="00E06682">
        <w:rPr>
          <w:i/>
        </w:rPr>
        <w:t>w</w:t>
      </w:r>
      <w:r w:rsidR="009D7FD5">
        <w:rPr>
          <w:rFonts w:cs="Times New Roman"/>
          <w:i/>
        </w:rPr>
        <w:t>′</w:t>
      </w:r>
      <w:r>
        <w:rPr>
          <w:i/>
        </w:rPr>
        <w:t xml:space="preserve"> </w:t>
      </w:r>
      <w:r>
        <w:t xml:space="preserve">Reynolds stress </w:t>
      </w:r>
      <w:r w:rsidR="003D031B">
        <w:t>(in m</w:t>
      </w:r>
      <w:r w:rsidR="003D031B" w:rsidRPr="00F522F8">
        <w:rPr>
          <w:vertAlign w:val="superscript"/>
        </w:rPr>
        <w:t>2</w:t>
      </w:r>
      <w:r w:rsidR="003D031B">
        <w:t>/s</w:t>
      </w:r>
      <w:r w:rsidR="003D031B" w:rsidRPr="00F522F8">
        <w:rPr>
          <w:vertAlign w:val="superscript"/>
        </w:rPr>
        <w:t>2</w:t>
      </w:r>
      <w:r w:rsidR="003D031B" w:rsidRPr="003D031B">
        <w:t>)</w:t>
      </w:r>
      <w:r w:rsidR="003D031B">
        <w:t xml:space="preserve"> </w:t>
      </w:r>
      <w:r>
        <w:t>at the simulated hub point.</w:t>
      </w:r>
      <w:r w:rsidR="008533BD">
        <w:t xml:space="preserve"> </w:t>
      </w:r>
      <w:r>
        <w:t xml:space="preserve">It is used in conjunction with the parameters </w:t>
      </w:r>
      <w:r>
        <w:rPr>
          <w:i/>
        </w:rPr>
        <w:t xml:space="preserve">PC_UW </w:t>
      </w:r>
      <w:r w:rsidRPr="008D167E">
        <w:t>and</w:t>
      </w:r>
      <w:r>
        <w:rPr>
          <w:i/>
        </w:rPr>
        <w:t xml:space="preserve"> PC_</w:t>
      </w:r>
      <w:r w:rsidR="00E06682">
        <w:rPr>
          <w:i/>
        </w:rPr>
        <w:t>U</w:t>
      </w:r>
      <w:r>
        <w:rPr>
          <w:i/>
        </w:rPr>
        <w:t xml:space="preserve">V </w:t>
      </w:r>
      <w:r>
        <w:t xml:space="preserve">to create </w:t>
      </w:r>
      <w:r w:rsidR="005A2817">
        <w:t>cross-component correlation.</w:t>
      </w:r>
      <w:r w:rsidR="008533BD">
        <w:t xml:space="preserve"> </w:t>
      </w:r>
      <w:r w:rsidR="005A2817">
        <w:t xml:space="preserve">See the discussion after parameter </w:t>
      </w:r>
      <w:r w:rsidR="005A2817">
        <w:rPr>
          <w:i/>
        </w:rPr>
        <w:t>PC_UW</w:t>
      </w:r>
      <w:r w:rsidR="005A2817">
        <w:t xml:space="preserve"> for details.</w:t>
      </w:r>
    </w:p>
    <w:p w:rsidR="005A2817" w:rsidRPr="00BD0BAE" w:rsidRDefault="003D031B" w:rsidP="005A2817">
      <w:pPr>
        <w:pStyle w:val="NRELText"/>
      </w:pPr>
      <w:r>
        <w:t>Users can</w:t>
      </w:r>
      <w:r w:rsidR="005A2817">
        <w:t xml:space="preserve"> enter the string “none” to set </w:t>
      </w:r>
      <w:r w:rsidR="005A2817" w:rsidRPr="00693831">
        <w:rPr>
          <w:position w:val="-10"/>
        </w:rPr>
        <w:object w:dxaOrig="720" w:dyaOrig="320">
          <v:shape id="_x0000_i1076" type="#_x0000_t75" style="width:34.4pt;height:16.1pt" o:ole="">
            <v:imagedata r:id="rId170" o:title=""/>
          </v:shape>
          <o:OLEObject Type="Embed" ProgID="Equation.DSMT4" ShapeID="_x0000_i1076" DrawAspect="Content" ObjectID="_1432636060" r:id="rId171"/>
        </w:object>
      </w:r>
      <w:r w:rsidR="005A2817">
        <w:t xml:space="preserve"> and disable the correlation between the </w:t>
      </w:r>
      <w:r w:rsidR="00C87688">
        <w:rPr>
          <w:i/>
        </w:rPr>
        <w:t>v</w:t>
      </w:r>
      <w:r w:rsidR="005A2817" w:rsidRPr="00693831">
        <w:t xml:space="preserve"> and</w:t>
      </w:r>
      <w:r w:rsidR="005A2817">
        <w:rPr>
          <w:i/>
        </w:rPr>
        <w:t xml:space="preserve"> </w:t>
      </w:r>
      <w:r w:rsidR="00C87688">
        <w:rPr>
          <w:i/>
        </w:rPr>
        <w:t>w</w:t>
      </w:r>
      <w:r w:rsidR="005A2817">
        <w:rPr>
          <w:i/>
        </w:rPr>
        <w:t xml:space="preserve"> </w:t>
      </w:r>
      <w:r w:rsidR="005A2817" w:rsidRPr="00693831">
        <w:t>components.</w:t>
      </w:r>
      <w:r w:rsidR="008533BD">
        <w:t xml:space="preserve"> </w:t>
      </w:r>
      <w:r>
        <w:t>To have</w:t>
      </w:r>
      <w:r w:rsidR="005A2817">
        <w:t xml:space="preserve"> TurbSim compute a default value for </w:t>
      </w:r>
      <w:r w:rsidR="005A2817">
        <w:rPr>
          <w:i/>
        </w:rPr>
        <w:t>PC_VW</w:t>
      </w:r>
      <w:r>
        <w:t>, enter the string “default</w:t>
      </w:r>
      <w:r w:rsidR="005A2817">
        <w:t>.</w:t>
      </w:r>
      <w:r>
        <w:t>”</w:t>
      </w:r>
      <w:r w:rsidR="008533BD">
        <w:t xml:space="preserve"> </w:t>
      </w:r>
      <w:r w:rsidR="005A2817">
        <w:t xml:space="preserve">The magnitudes of the defaults for site-specific models are functions of </w:t>
      </w:r>
      <w:r w:rsidR="005A2817">
        <w:rPr>
          <w:i/>
        </w:rPr>
        <w:t>UStar</w:t>
      </w:r>
      <w:r w:rsidR="005A2817" w:rsidRPr="00177A2D">
        <w:t>,</w:t>
      </w:r>
      <w:r w:rsidR="005A2817">
        <w:rPr>
          <w:i/>
        </w:rPr>
        <w:t xml:space="preserve"> RICH_NO</w:t>
      </w:r>
      <w:r w:rsidR="005A2817" w:rsidRPr="00177A2D">
        <w:t>,</w:t>
      </w:r>
      <w:r w:rsidR="005A2817">
        <w:rPr>
          <w:i/>
        </w:rPr>
        <w:t xml:space="preserve"> </w:t>
      </w:r>
      <w:r w:rsidR="005A2817">
        <w:t>height, mean hub-height wind speed, and shear across the rotor disk.</w:t>
      </w:r>
      <w:r w:rsidR="008533BD">
        <w:t xml:space="preserve"> </w:t>
      </w:r>
      <w:r w:rsidR="005A2817">
        <w:t>The signs of the defaults are determined randomly.</w:t>
      </w:r>
      <w:r w:rsidR="008533BD">
        <w:t xml:space="preserve"> </w:t>
      </w:r>
      <w:r w:rsidR="005A2817">
        <w:t xml:space="preserve">The default for the SMOOTH </w:t>
      </w:r>
      <w:r w:rsidR="00B31BE6">
        <w:t xml:space="preserve">and TIDAL </w:t>
      </w:r>
      <w:r w:rsidR="005A2817">
        <w:t>model</w:t>
      </w:r>
      <w:r w:rsidR="00B31BE6">
        <w:t>s</w:t>
      </w:r>
      <w:r w:rsidR="005A2817">
        <w:t xml:space="preserve"> is “none</w:t>
      </w:r>
      <w:r>
        <w:t>.</w:t>
      </w:r>
      <w:r w:rsidR="005A2817">
        <w:t>”</w:t>
      </w:r>
    </w:p>
    <w:p w:rsidR="00B400F1" w:rsidRDefault="00B400F1" w:rsidP="00B400F1">
      <w:pPr>
        <w:pStyle w:val="Head3"/>
      </w:pPr>
      <w:r>
        <w:lastRenderedPageBreak/>
        <w:t>IncDec1</w:t>
      </w:r>
      <w:r w:rsidR="00C81DC1">
        <w:t xml:space="preserve">: Spatial </w:t>
      </w:r>
      <w:r w:rsidR="004A255C">
        <w:t xml:space="preserve">Coherence </w:t>
      </w:r>
      <w:r w:rsidR="00C81DC1">
        <w:t xml:space="preserve">for the </w:t>
      </w:r>
      <w:r w:rsidR="00DE7A6E" w:rsidRPr="00DE7A6E">
        <w:rPr>
          <w:i w:val="0"/>
        </w:rPr>
        <w:t>u</w:t>
      </w:r>
      <w:r w:rsidR="00C81DC1">
        <w:t>-</w:t>
      </w:r>
      <w:r w:rsidR="004A255C">
        <w:t xml:space="preserve">Component Wind Speed </w:t>
      </w:r>
      <w:r w:rsidR="00C81DC1">
        <w:t>[-</w:t>
      </w:r>
      <w:r w:rsidR="007E4331">
        <w:t>, m</w:t>
      </w:r>
      <w:r w:rsidR="00DE7A6E" w:rsidRPr="00DE7A6E">
        <w:rPr>
          <w:vertAlign w:val="superscript"/>
        </w:rPr>
        <w:t>-1</w:t>
      </w:r>
      <w:r w:rsidR="00C81DC1">
        <w:t>]</w:t>
      </w:r>
    </w:p>
    <w:p w:rsidR="00510E55" w:rsidRPr="00C81DC1" w:rsidRDefault="00C81DC1">
      <w:pPr>
        <w:pStyle w:val="NRELText"/>
      </w:pPr>
      <w:r>
        <w:t xml:space="preserve">The </w:t>
      </w:r>
      <w:r>
        <w:rPr>
          <w:i/>
        </w:rPr>
        <w:t>IncDec1</w:t>
      </w:r>
      <w:r>
        <w:t xml:space="preserve"> parameter defines the spatial coherence decrement</w:t>
      </w:r>
      <w:r w:rsidR="000C7D86">
        <w:t xml:space="preserve">, </w:t>
      </w:r>
      <w:r w:rsidR="000C7D86">
        <w:rPr>
          <w:i/>
        </w:rPr>
        <w:t>a</w:t>
      </w:r>
      <w:r w:rsidR="000C7D86">
        <w:t xml:space="preserve">, </w:t>
      </w:r>
      <w:r>
        <w:t>and offset parameter</w:t>
      </w:r>
      <w:r w:rsidR="000C7D86">
        <w:rPr>
          <w:i/>
        </w:rPr>
        <w:t>, b</w:t>
      </w:r>
      <w:r w:rsidR="000C7D86">
        <w:t>,</w:t>
      </w:r>
      <w:r>
        <w:t xml:space="preserve"> for the </w:t>
      </w:r>
      <w:r>
        <w:rPr>
          <w:i/>
        </w:rPr>
        <w:t>u</w:t>
      </w:r>
      <w:r>
        <w:t>-component wind speed</w:t>
      </w:r>
      <w:r w:rsidR="00AE0B37">
        <w:t xml:space="preserve"> (</w:t>
      </w:r>
      <w:r w:rsidR="00AE0B37">
        <w:rPr>
          <w:i/>
        </w:rPr>
        <w:t>K =</w:t>
      </w:r>
      <w:r w:rsidR="00656226">
        <w:rPr>
          <w:i/>
        </w:rPr>
        <w:t> </w:t>
      </w:r>
      <w:r w:rsidR="00AE0B37">
        <w:rPr>
          <w:i/>
        </w:rPr>
        <w:t>u</w:t>
      </w:r>
      <w:r w:rsidR="00AE0B37">
        <w:t>)</w:t>
      </w:r>
      <w:r>
        <w:t>.</w:t>
      </w:r>
      <w:r w:rsidR="008533BD">
        <w:t xml:space="preserve"> </w:t>
      </w:r>
      <w:r w:rsidR="00881836">
        <w:t xml:space="preserve">These two values are used </w:t>
      </w:r>
      <w:r w:rsidR="00A549D8">
        <w:t>to define the degree of spatial coherence between points on the grid using the definition</w:t>
      </w:r>
    </w:p>
    <w:p w:rsidR="00DE7A6E" w:rsidRDefault="00881836" w:rsidP="00DE7A6E">
      <w:pPr>
        <w:pStyle w:val="MTDisplayEquation"/>
      </w:pPr>
      <w:r>
        <w:tab/>
      </w:r>
      <w:r w:rsidR="00C327FF" w:rsidRPr="00C327FF">
        <w:rPr>
          <w:position w:val="-44"/>
        </w:rPr>
        <w:object w:dxaOrig="4320" w:dyaOrig="999">
          <v:shape id="_x0000_i1077" type="#_x0000_t75" style="width:217.05pt;height:51.6pt" o:ole="">
            <v:imagedata r:id="rId172" o:title=""/>
          </v:shape>
          <o:OLEObject Type="Embed" ProgID="Equation.DSMT4" ShapeID="_x0000_i1077" DrawAspect="Content" ObjectID="_1432636061" r:id="rId173"/>
        </w:object>
      </w:r>
      <w:r w:rsidR="003D031B" w:rsidRPr="00177A2D">
        <w:t>,</w:t>
      </w:r>
      <w:r w:rsidR="007F4637">
        <w:tab/>
      </w:r>
      <w:bookmarkStart w:id="125" w:name="Eqn_Coh"/>
      <w:r w:rsidR="00013EBF">
        <w:fldChar w:fldCharType="begin"/>
      </w:r>
      <w:r w:rsidR="007F4637">
        <w:instrText xml:space="preserve"> SEQ Eqn  \n \# "(0)" \* MERGEFORMAT  \* MERGEFORMAT </w:instrText>
      </w:r>
      <w:r w:rsidR="00013EBF">
        <w:fldChar w:fldCharType="separate"/>
      </w:r>
      <w:r w:rsidR="00263541">
        <w:rPr>
          <w:noProof/>
        </w:rPr>
        <w:t>(18)</w:t>
      </w:r>
      <w:r w:rsidR="00013EBF">
        <w:fldChar w:fldCharType="end"/>
      </w:r>
      <w:bookmarkEnd w:id="125"/>
    </w:p>
    <w:p w:rsidR="00CE2E82" w:rsidRDefault="00881836" w:rsidP="00CE2E82">
      <w:pPr>
        <w:pStyle w:val="NRELText"/>
      </w:pPr>
      <w:r>
        <w:t xml:space="preserve">where </w:t>
      </w:r>
      <w:r>
        <w:rPr>
          <w:i/>
        </w:rPr>
        <w:t>r</w:t>
      </w:r>
      <w:r>
        <w:t xml:space="preserve"> is the distance between points </w:t>
      </w:r>
      <w:r w:rsidR="00AE0B37">
        <w:rPr>
          <w:i/>
        </w:rPr>
        <w:t>i</w:t>
      </w:r>
      <w:r>
        <w:t xml:space="preserve"> and </w:t>
      </w:r>
      <w:r w:rsidR="00AE0B37">
        <w:rPr>
          <w:i/>
        </w:rPr>
        <w:t>j</w:t>
      </w:r>
      <w:r>
        <w:t xml:space="preserve">, </w:t>
      </w:r>
      <w:r>
        <w:rPr>
          <w:i/>
        </w:rPr>
        <w:t>f</w:t>
      </w:r>
      <w:r>
        <w:t xml:space="preserve"> is the cyclic frequency,</w:t>
      </w:r>
      <w:r w:rsidRPr="00AE0B37">
        <w:t xml:space="preserve"> </w:t>
      </w:r>
      <w:r w:rsidR="00AE0B37" w:rsidRPr="00AE0B37">
        <w:rPr>
          <w:i/>
        </w:rPr>
        <w:t xml:space="preserve">CohExp </w:t>
      </w:r>
      <w:r w:rsidR="004C073B">
        <w:t>is the coherence exponent</w:t>
      </w:r>
      <w:r w:rsidR="00AE0B37">
        <w:t xml:space="preserve"> input parameter</w:t>
      </w:r>
      <w:r w:rsidR="004C073B">
        <w:t xml:space="preserve">, </w:t>
      </w:r>
      <w:r>
        <w:t xml:space="preserve">and </w:t>
      </w:r>
      <w:r>
        <w:rPr>
          <w:i/>
        </w:rPr>
        <w:t>z</w:t>
      </w:r>
      <w:r w:rsidR="00DE7A6E" w:rsidRPr="00DE7A6E">
        <w:rPr>
          <w:i/>
          <w:vertAlign w:val="subscript"/>
        </w:rPr>
        <w:t>m</w:t>
      </w:r>
      <w:r>
        <w:t xml:space="preserve"> and </w:t>
      </w:r>
      <w:r w:rsidR="00687AD7">
        <w:rPr>
          <w:i/>
        </w:rPr>
        <w:t>u</w:t>
      </w:r>
      <w:r w:rsidR="00DE7A6E" w:rsidRPr="00DE7A6E">
        <w:rPr>
          <w:i/>
          <w:vertAlign w:val="subscript"/>
        </w:rPr>
        <w:t>m</w:t>
      </w:r>
      <w:r>
        <w:t xml:space="preserve"> are the mean height and wind speed of points </w:t>
      </w:r>
      <w:r w:rsidR="00AE0B37">
        <w:rPr>
          <w:i/>
        </w:rPr>
        <w:t>i</w:t>
      </w:r>
      <w:r w:rsidR="00AE0B37">
        <w:t xml:space="preserve"> and </w:t>
      </w:r>
      <w:r w:rsidR="00AE0B37">
        <w:rPr>
          <w:i/>
        </w:rPr>
        <w:t>j</w:t>
      </w:r>
      <w:r>
        <w:t>.</w:t>
      </w:r>
      <w:r w:rsidR="008533BD">
        <w:t xml:space="preserve"> </w:t>
      </w:r>
      <w:r w:rsidR="00E11AD5">
        <w:t xml:space="preserve">Please see the </w:t>
      </w:r>
      <w:r w:rsidR="00013EBF">
        <w:fldChar w:fldCharType="begin"/>
      </w:r>
      <w:r w:rsidR="00E11AD5">
        <w:instrText xml:space="preserve"> REF Heading_SpatialCoherenceModels \h </w:instrText>
      </w:r>
      <w:r w:rsidR="00013EBF">
        <w:fldChar w:fldCharType="separate"/>
      </w:r>
      <w:r w:rsidR="00263541">
        <w:t>Spatial Coherence Models</w:t>
      </w:r>
      <w:r w:rsidR="00013EBF">
        <w:fldChar w:fldCharType="end"/>
      </w:r>
      <w:r w:rsidR="00E11AD5">
        <w:t xml:space="preserve"> </w:t>
      </w:r>
      <w:r w:rsidR="006D2F90">
        <w:t>section of</w:t>
      </w:r>
      <w:r w:rsidR="00E11AD5">
        <w:t xml:space="preserve"> this </w:t>
      </w:r>
      <w:r w:rsidR="006D2F90">
        <w:t>document</w:t>
      </w:r>
      <w:r w:rsidR="00E11AD5">
        <w:t xml:space="preserve"> for </w:t>
      </w:r>
      <w:r w:rsidR="00FE062A">
        <w:t>more information</w:t>
      </w:r>
      <w:r w:rsidR="00E11AD5">
        <w:t>.</w:t>
      </w:r>
    </w:p>
    <w:p w:rsidR="00510E55" w:rsidRDefault="00E11AD5">
      <w:pPr>
        <w:pStyle w:val="NRELText"/>
      </w:pPr>
      <w:r>
        <w:t xml:space="preserve">The </w:t>
      </w:r>
      <w:r w:rsidR="00A549D8">
        <w:rPr>
          <w:i/>
        </w:rPr>
        <w:t>IncDec1</w:t>
      </w:r>
      <w:r w:rsidR="00A549D8">
        <w:t xml:space="preserve"> </w:t>
      </w:r>
      <w:r>
        <w:t>decrement</w:t>
      </w:r>
      <w:r w:rsidR="00DE7A6E" w:rsidRPr="00DE7A6E">
        <w:rPr>
          <w:i/>
        </w:rPr>
        <w:t>,</w:t>
      </w:r>
      <w:r w:rsidR="007E4331">
        <w:t xml:space="preserve"> </w:t>
      </w:r>
      <w:r w:rsidR="007E4331">
        <w:rPr>
          <w:i/>
        </w:rPr>
        <w:t>a</w:t>
      </w:r>
      <w:r w:rsidR="00DE7A6E" w:rsidRPr="00DE7A6E">
        <w:t>,</w:t>
      </w:r>
      <w:r>
        <w:t xml:space="preserve"> must be </w:t>
      </w:r>
      <w:r w:rsidR="00A549D8">
        <w:t xml:space="preserve">a </w:t>
      </w:r>
      <w:r>
        <w:t>positive number.</w:t>
      </w:r>
      <w:r w:rsidR="008533BD">
        <w:t xml:space="preserve"> </w:t>
      </w:r>
      <w:r w:rsidR="0095184C">
        <w:t>Users can</w:t>
      </w:r>
      <w:r>
        <w:t xml:space="preserve"> enter “default” or </w:t>
      </w:r>
      <w:r>
        <w:rPr>
          <w:i/>
        </w:rPr>
        <w:t>both</w:t>
      </w:r>
      <w:r>
        <w:t xml:space="preserve"> the </w:t>
      </w:r>
      <w:r>
        <w:rPr>
          <w:i/>
        </w:rPr>
        <w:t>a</w:t>
      </w:r>
      <w:r>
        <w:t xml:space="preserve"> and </w:t>
      </w:r>
      <w:r>
        <w:rPr>
          <w:i/>
        </w:rPr>
        <w:t>b</w:t>
      </w:r>
      <w:r>
        <w:t xml:space="preserve"> coherence parameters in quot</w:t>
      </w:r>
      <w:r w:rsidR="00FE062A">
        <w:t>ation mark</w:t>
      </w:r>
      <w:r>
        <w:t>s on the same line.</w:t>
      </w:r>
      <w:r w:rsidR="008533BD">
        <w:t xml:space="preserve"> </w:t>
      </w:r>
      <w:r>
        <w:t>For example, “10.0  </w:t>
      </w:r>
      <w:r w:rsidRPr="008E29D4">
        <w:t>0.1E-02</w:t>
      </w:r>
      <w:r>
        <w:t xml:space="preserve">” uses a coherence decrement of </w:t>
      </w:r>
      <w:r w:rsidR="007E4331">
        <w:rPr>
          <w:i/>
        </w:rPr>
        <w:t>a </w:t>
      </w:r>
      <w:r w:rsidR="007E4331">
        <w:t>= </w:t>
      </w:r>
      <w:r>
        <w:t xml:space="preserve">10.0 and an offset parameter of </w:t>
      </w:r>
      <w:r w:rsidR="007E4331">
        <w:rPr>
          <w:i/>
        </w:rPr>
        <w:t>b </w:t>
      </w:r>
      <w:r w:rsidR="007E4331">
        <w:t>= </w:t>
      </w:r>
      <w:r w:rsidR="00177A2D">
        <w:t>0.1E-02 </w:t>
      </w:r>
      <w:r>
        <w:t>m</w:t>
      </w:r>
      <w:r w:rsidRPr="00E101A9">
        <w:rPr>
          <w:vertAlign w:val="superscript"/>
        </w:rPr>
        <w:t>-1</w:t>
      </w:r>
      <w:r>
        <w:t>.</w:t>
      </w:r>
      <w:r w:rsidR="008533BD">
        <w:t xml:space="preserve"> </w:t>
      </w:r>
      <w:r>
        <w:t>Omitting the quotation marks around the two input parameters cause</w:t>
      </w:r>
      <w:r w:rsidR="00FE062A">
        <w:t>s</w:t>
      </w:r>
      <w:r>
        <w:t xml:space="preserve"> TurbSim to use </w:t>
      </w:r>
      <w:r>
        <w:rPr>
          <w:i/>
        </w:rPr>
        <w:t>b</w:t>
      </w:r>
      <w:r>
        <w:t> = 0.</w:t>
      </w:r>
    </w:p>
    <w:p w:rsidR="00EE6E1C" w:rsidRDefault="00D67FEB" w:rsidP="00931646">
      <w:pPr>
        <w:pStyle w:val="NRELText"/>
      </w:pPr>
      <w:r>
        <w:t xml:space="preserve">The default </w:t>
      </w:r>
      <w:r>
        <w:rPr>
          <w:i/>
        </w:rPr>
        <w:t>a</w:t>
      </w:r>
      <w:r>
        <w:t xml:space="preserve"> parameter </w:t>
      </w:r>
      <w:r w:rsidR="00CA216A">
        <w:t xml:space="preserve">for the </w:t>
      </w:r>
      <w:r w:rsidR="00CA216A" w:rsidRPr="00CA216A">
        <w:rPr>
          <w:i/>
        </w:rPr>
        <w:t>u</w:t>
      </w:r>
      <w:r w:rsidR="00CA216A">
        <w:t xml:space="preserve">-component </w:t>
      </w:r>
      <w:r>
        <w:t xml:space="preserve">is </w:t>
      </w:r>
      <w:r w:rsidR="00C327FF" w:rsidRPr="00C327FF">
        <w:rPr>
          <w:position w:val="-14"/>
        </w:rPr>
        <w:object w:dxaOrig="900" w:dyaOrig="420">
          <v:shape id="_x0000_i1078" type="#_x0000_t75" style="width:45.15pt;height:19.35pt" o:ole="">
            <v:imagedata r:id="rId174" o:title=""/>
          </v:shape>
          <o:OLEObject Type="Embed" ProgID="Equation.DSMT4" ShapeID="_x0000_i1078" DrawAspect="Content" ObjectID="_1432636062" r:id="rId175"/>
        </w:object>
      </w:r>
      <w:r>
        <w:t xml:space="preserve"> for </w:t>
      </w:r>
      <w:r w:rsidR="00335984">
        <w:t xml:space="preserve">the </w:t>
      </w:r>
      <w:r>
        <w:t xml:space="preserve">SMOOTH </w:t>
      </w:r>
      <w:r w:rsidR="00B31BE6">
        <w:t xml:space="preserve">and TIDAL </w:t>
      </w:r>
      <w:r>
        <w:t>model</w:t>
      </w:r>
      <w:r w:rsidR="00B31BE6">
        <w:t>s</w:t>
      </w:r>
      <w:r>
        <w:t>.</w:t>
      </w:r>
      <w:r w:rsidR="008533BD">
        <w:t xml:space="preserve"> </w:t>
      </w:r>
      <w:r>
        <w:t xml:space="preserve">The other non-IEC models base this default value on measured </w:t>
      </w:r>
      <w:r w:rsidR="00AF1B4E">
        <w:t xml:space="preserve">vertical </w:t>
      </w:r>
      <w:r>
        <w:t>coherence spectra from their respective datasets.</w:t>
      </w:r>
      <w:r w:rsidR="008533BD">
        <w:t xml:space="preserve"> </w:t>
      </w:r>
      <w:r>
        <w:t xml:space="preserve">The default </w:t>
      </w:r>
      <w:r w:rsidRPr="00D67FEB">
        <w:rPr>
          <w:i/>
        </w:rPr>
        <w:t xml:space="preserve">a </w:t>
      </w:r>
      <w:r>
        <w:t xml:space="preserve">parameter for these models is a function of </w:t>
      </w:r>
      <w:r>
        <w:rPr>
          <w:i/>
        </w:rPr>
        <w:t>HubHt</w:t>
      </w:r>
      <w:r>
        <w:t xml:space="preserve"> and </w:t>
      </w:r>
      <w:r>
        <w:rPr>
          <w:i/>
        </w:rPr>
        <w:t>RICH_NO</w:t>
      </w:r>
      <w:r>
        <w:t xml:space="preserve"> parameters</w:t>
      </w:r>
      <w:r w:rsidR="0009748E">
        <w:t>,</w:t>
      </w:r>
      <w:r>
        <w:t xml:space="preserve"> as well as the</w:t>
      </w:r>
      <w:r w:rsidR="009C2F1D">
        <w:t xml:space="preserve"> mean</w:t>
      </w:r>
      <w:r>
        <w:t xml:space="preserve"> hub-height wind speed.</w:t>
      </w:r>
    </w:p>
    <w:p w:rsidR="00CA216A" w:rsidRPr="00CA216A" w:rsidRDefault="0077108B">
      <w:pPr>
        <w:pStyle w:val="NRELText"/>
      </w:pPr>
      <w:r>
        <w:rPr>
          <w:noProof/>
        </w:rPr>
        <w:pict>
          <v:shape id="_x0000_s4932" type="#_x0000_t202" style="position:absolute;margin-left:0;margin-top:0;width:468pt;height:248.15pt;z-index:-251642880;mso-wrap-style:none;mso-position-horizontal:center;mso-position-vertical:bottom;mso-position-vertical-relative:margin" wrapcoords="-35 0 -35 21535 21600 21535 21600 0 -35 0" stroked="f">
            <v:textbox style="mso-next-textbox:#_x0000_s4932" inset="3.6pt,,3.6pt">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05D9E238" wp14:editId="12C82888">
                        <wp:extent cx="4646574" cy="2468880"/>
                        <wp:effectExtent l="19050" t="0" r="1626" b="0"/>
                        <wp:docPr id="1027"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6" cstate="print"/>
                                <a:stretch>
                                  <a:fillRect/>
                                </a:stretch>
                              </pic:blipFill>
                              <pic:spPr>
                                <a:xfrm>
                                  <a:off x="0" y="0"/>
                                  <a:ext cx="4646574" cy="2468880"/>
                                </a:xfrm>
                                <a:prstGeom prst="rect">
                                  <a:avLst/>
                                </a:prstGeom>
                              </pic:spPr>
                            </pic:pic>
                          </a:graphicData>
                        </a:graphic>
                      </wp:inline>
                    </w:drawing>
                  </w:r>
                </w:p>
                <w:p w:rsidR="00263541" w:rsidRPr="00D532F4" w:rsidRDefault="00263541" w:rsidP="00367840">
                  <w:pPr>
                    <w:pStyle w:val="NRELFigureCaption"/>
                  </w:pPr>
                  <w:bookmarkStart w:id="126" w:name="Figure_uCoh"/>
                  <w:bookmarkStart w:id="127" w:name="_Toc335905348"/>
                  <w:bookmarkStart w:id="128" w:name="_Toc336257200"/>
                  <w:r>
                    <w:t xml:space="preserve">Figure </w:t>
                  </w:r>
                  <w:fldSimple w:instr=" SEQ Figures \* MERGEFORMAT ">
                    <w:r>
                      <w:rPr>
                        <w:noProof/>
                      </w:rPr>
                      <w:t>13</w:t>
                    </w:r>
                  </w:fldSimple>
                  <w:bookmarkEnd w:id="126"/>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8" type="#_x0000_t75" style="width:15.6pt;height:16.1pt" o:ole="">
                        <v:imagedata r:id="rId33" o:title=""/>
                      </v:shape>
                      <o:OLEObject Type="Embed" ProgID="Equation.DSMT4" ShapeID="_x0000_i1228" DrawAspect="Content" ObjectID="_1432636212" r:id="rId177"/>
                    </w:object>
                  </w:r>
                  <w:r w:rsidRPr="008743D0">
                    <w:t xml:space="preserve"> left, </w:t>
                  </w:r>
                  <w:r w:rsidRPr="00A624EC">
                    <w:rPr>
                      <w:position w:val="-12"/>
                    </w:rPr>
                    <w:object w:dxaOrig="260" w:dyaOrig="360">
                      <v:shape id="_x0000_i1229" type="#_x0000_t75" style="width:14.5pt;height:16.1pt" o:ole="">
                        <v:imagedata r:id="rId35" o:title=""/>
                      </v:shape>
                      <o:OLEObject Type="Embed" ProgID="Equation.DSMT4" ShapeID="_x0000_i1229" DrawAspect="Content" ObjectID="_1432636213" r:id="rId178"/>
                    </w:object>
                  </w:r>
                  <w:r w:rsidRPr="008743D0">
                    <w:t>right</w:t>
                  </w:r>
                  <w:r>
                    <w:t xml:space="preserve">) as a function of wind speed, using </w:t>
                  </w:r>
                  <w:r>
                    <w:rPr>
                      <w:i/>
                    </w:rPr>
                    <w:t>RICH_NO </w:t>
                  </w:r>
                  <w:r>
                    <w:t xml:space="preserve">= 0 and </w:t>
                  </w:r>
                  <w:r>
                    <w:rPr>
                      <w:i/>
                    </w:rPr>
                    <w:t>HubHt </w:t>
                  </w:r>
                  <w:r>
                    <w:t>= 80 m (IEC values are plotted for comparison)</w:t>
                  </w:r>
                  <w:bookmarkEnd w:id="127"/>
                  <w:bookmarkEnd w:id="128"/>
                </w:p>
              </w:txbxContent>
            </v:textbox>
            <w10:wrap type="tight" anchory="margin"/>
          </v:shape>
        </w:pict>
      </w:r>
      <w:r w:rsidR="00CA216A">
        <w:t xml:space="preserve">The default </w:t>
      </w:r>
      <w:r w:rsidR="00CA216A">
        <w:rPr>
          <w:i/>
        </w:rPr>
        <w:t>b</w:t>
      </w:r>
      <w:r w:rsidR="00CA216A">
        <w:t xml:space="preserve"> parameter for the </w:t>
      </w:r>
      <w:r w:rsidR="00CA216A" w:rsidRPr="00CA216A">
        <w:rPr>
          <w:i/>
        </w:rPr>
        <w:t>u</w:t>
      </w:r>
      <w:r w:rsidR="00CA216A">
        <w:t xml:space="preserve">-component </w:t>
      </w:r>
      <w:r w:rsidR="00CA216A" w:rsidRPr="00CA216A">
        <w:t>is</w:t>
      </w:r>
      <w:r w:rsidR="00CA216A">
        <w:t xml:space="preserve"> </w:t>
      </w:r>
      <w:r w:rsidR="00A27ADA" w:rsidRPr="00A27ADA">
        <w:rPr>
          <w:position w:val="-12"/>
        </w:rPr>
        <w:object w:dxaOrig="639" w:dyaOrig="360">
          <v:shape id="_x0000_i1079" type="#_x0000_t75" style="width:32.8pt;height:19.35pt" o:ole="">
            <v:imagedata r:id="rId179" o:title=""/>
          </v:shape>
          <o:OLEObject Type="Embed" ProgID="Equation.DSMT4" ShapeID="_x0000_i1079" DrawAspect="Content" ObjectID="_1432636063" r:id="rId180"/>
        </w:object>
      </w:r>
      <w:r w:rsidR="00CA216A">
        <w:t xml:space="preserve"> for the SMOOTH </w:t>
      </w:r>
      <w:r w:rsidR="00B31BE6">
        <w:t xml:space="preserve">and TIDAL </w:t>
      </w:r>
      <w:r w:rsidR="00CA216A">
        <w:t>model</w:t>
      </w:r>
      <w:r w:rsidR="00B31BE6">
        <w:t>s</w:t>
      </w:r>
      <w:r w:rsidR="00CA216A">
        <w:t>.</w:t>
      </w:r>
      <w:r w:rsidR="008533BD">
        <w:t xml:space="preserve"> </w:t>
      </w:r>
      <w:r w:rsidR="00CA216A">
        <w:t xml:space="preserve">The other non-IEC models calculate the default </w:t>
      </w:r>
      <w:r w:rsidR="00CA216A">
        <w:rPr>
          <w:i/>
        </w:rPr>
        <w:t>b</w:t>
      </w:r>
      <w:r w:rsidR="00CA216A">
        <w:t xml:space="preserve"> parameter as a function of mean hub-height wind speed</w:t>
      </w:r>
      <w:r w:rsidR="002E7083">
        <w:t>.</w:t>
      </w:r>
      <w:r w:rsidR="008533BD">
        <w:t xml:space="preserve"> </w:t>
      </w:r>
      <w:r w:rsidR="002E7083">
        <w:t>The GP_LLJ and NWTCUP models also use</w:t>
      </w:r>
      <w:r w:rsidR="00CA216A">
        <w:t xml:space="preserve"> the </w:t>
      </w:r>
      <w:r w:rsidR="00CA216A">
        <w:rPr>
          <w:i/>
        </w:rPr>
        <w:t>RICH_NO</w:t>
      </w:r>
      <w:r w:rsidR="00CA216A">
        <w:t xml:space="preserve"> parameter</w:t>
      </w:r>
      <w:r w:rsidR="002E7083">
        <w:t xml:space="preserve"> to calculate the default </w:t>
      </w:r>
      <w:r w:rsidR="002E7083">
        <w:rPr>
          <w:i/>
        </w:rPr>
        <w:t>b</w:t>
      </w:r>
      <w:r w:rsidR="00CA216A">
        <w:t>.</w:t>
      </w:r>
      <w:r w:rsidR="008533BD">
        <w:t xml:space="preserve"> </w:t>
      </w:r>
      <w:r w:rsidR="00013EBF">
        <w:fldChar w:fldCharType="begin"/>
      </w:r>
      <w:r w:rsidR="00A624EC">
        <w:instrText xml:space="preserve"> REF Figure_uCoh \h </w:instrText>
      </w:r>
      <w:r w:rsidR="00013EBF">
        <w:fldChar w:fldCharType="separate"/>
      </w:r>
      <w:r w:rsidR="00263541">
        <w:t xml:space="preserve">Figure </w:t>
      </w:r>
      <w:r w:rsidR="00263541">
        <w:rPr>
          <w:noProof/>
        </w:rPr>
        <w:t>13</w:t>
      </w:r>
      <w:r w:rsidR="00013EBF">
        <w:fldChar w:fldCharType="end"/>
      </w:r>
      <w:r w:rsidR="00A624EC">
        <w:t xml:space="preserve"> shows the default parameters for neutral conditions </w:t>
      </w:r>
      <w:r w:rsidR="00C66D43">
        <w:t>(</w:t>
      </w:r>
      <w:r w:rsidR="004179FA" w:rsidRPr="004179FA">
        <w:t>i.e.</w:t>
      </w:r>
      <w:r w:rsidR="0095184C">
        <w:t>,</w:t>
      </w:r>
      <w:r w:rsidR="00C66D43">
        <w:rPr>
          <w:i/>
        </w:rPr>
        <w:t xml:space="preserve"> RICH_NO</w:t>
      </w:r>
      <w:r w:rsidR="00C66D43" w:rsidRPr="00C66D43">
        <w:t> </w:t>
      </w:r>
      <w:r w:rsidR="00C66D43">
        <w:t xml:space="preserve">= 0) </w:t>
      </w:r>
      <w:r w:rsidR="00A624EC">
        <w:t>using a</w:t>
      </w:r>
      <w:r w:rsidR="00C66D43">
        <w:t xml:space="preserve"> value of</w:t>
      </w:r>
      <w:r w:rsidR="00A624EC">
        <w:t xml:space="preserve"> 80</w:t>
      </w:r>
      <w:r w:rsidR="00C66D43">
        <w:t> </w:t>
      </w:r>
      <w:r w:rsidR="00A624EC">
        <w:t xml:space="preserve">m </w:t>
      </w:r>
      <w:r w:rsidR="00C66D43">
        <w:t xml:space="preserve">for the </w:t>
      </w:r>
      <w:r w:rsidR="00A624EC">
        <w:rPr>
          <w:i/>
        </w:rPr>
        <w:t>HubHt</w:t>
      </w:r>
      <w:r w:rsidR="00C66D43">
        <w:rPr>
          <w:i/>
        </w:rPr>
        <w:t xml:space="preserve"> </w:t>
      </w:r>
      <w:r w:rsidR="00C66D43">
        <w:t>parameter</w:t>
      </w:r>
      <w:r w:rsidR="00A624EC">
        <w:t>.</w:t>
      </w:r>
    </w:p>
    <w:p w:rsidR="00B400F1" w:rsidRDefault="00B400F1" w:rsidP="00B400F1">
      <w:pPr>
        <w:pStyle w:val="Head3"/>
      </w:pPr>
      <w:r>
        <w:lastRenderedPageBreak/>
        <w:t>IncDec2</w:t>
      </w:r>
      <w:r w:rsidR="00C81DC1">
        <w:t>:</w:t>
      </w:r>
      <w:r>
        <w:t xml:space="preserve"> </w:t>
      </w:r>
      <w:r w:rsidR="00C81DC1">
        <w:t xml:space="preserve">Spatial </w:t>
      </w:r>
      <w:r w:rsidR="004A255C">
        <w:t xml:space="preserve">Coherence </w:t>
      </w:r>
      <w:r w:rsidR="00C81DC1">
        <w:t xml:space="preserve">for the </w:t>
      </w:r>
      <w:r w:rsidR="00DE7A6E" w:rsidRPr="00DE7A6E">
        <w:rPr>
          <w:i w:val="0"/>
        </w:rPr>
        <w:t>v</w:t>
      </w:r>
      <w:r w:rsidR="00C81DC1">
        <w:t>-</w:t>
      </w:r>
      <w:r w:rsidR="004A255C">
        <w:t xml:space="preserve">Component Wind Speed </w:t>
      </w:r>
      <w:r w:rsidR="007E4331">
        <w:t>[-, m</w:t>
      </w:r>
      <w:r w:rsidR="007E4331" w:rsidRPr="007E4331">
        <w:rPr>
          <w:vertAlign w:val="superscript"/>
        </w:rPr>
        <w:t>-1</w:t>
      </w:r>
      <w:r w:rsidR="007E4331">
        <w:t>]</w:t>
      </w:r>
    </w:p>
    <w:p w:rsidR="00DE7A6E" w:rsidRDefault="007E4331" w:rsidP="00DE7A6E">
      <w:pPr>
        <w:pStyle w:val="NREL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rsidR="00013EBF">
        <w:fldChar w:fldCharType="begin"/>
      </w:r>
      <w:r>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v</w:t>
      </w:r>
      <w:r w:rsidR="00AE0B37">
        <w:t>)</w:t>
      </w:r>
      <w:r>
        <w:t>.</w:t>
      </w:r>
      <w:r w:rsidR="008533BD">
        <w:t xml:space="preserve"> </w:t>
      </w:r>
      <w:r w:rsidR="0095184C">
        <w:t>Users can</w:t>
      </w:r>
      <w:r>
        <w:t xml:space="preserve"> enter “default” for TurbSim to pick appropriate values for both </w:t>
      </w:r>
      <w:r>
        <w:rPr>
          <w:i/>
        </w:rPr>
        <w:t>a</w:t>
      </w:r>
      <w:r>
        <w:t xml:space="preserve"> and </w:t>
      </w:r>
      <w:r>
        <w:rPr>
          <w:i/>
        </w:rPr>
        <w:t>b</w:t>
      </w:r>
      <w:r>
        <w:t xml:space="preserve">, or enter both </w:t>
      </w:r>
      <w:r>
        <w:rPr>
          <w:i/>
        </w:rPr>
        <w:t>a</w:t>
      </w:r>
      <w:r>
        <w:t xml:space="preserve"> and </w:t>
      </w:r>
      <w:r>
        <w:rPr>
          <w:i/>
        </w:rPr>
        <w:t>b</w:t>
      </w:r>
      <w:r>
        <w:t xml:space="preserve"> parameters in one set of quot</w:t>
      </w:r>
      <w:r w:rsidR="0095184C">
        <w:t>ation mark</w:t>
      </w:r>
      <w:r>
        <w:t>s on the same line.</w:t>
      </w:r>
      <w:r w:rsidR="008533BD">
        <w:t xml:space="preserve"> </w:t>
      </w:r>
      <w:r>
        <w:t xml:space="preserve">See the discussion for </w:t>
      </w:r>
      <w:r>
        <w:rPr>
          <w:i/>
        </w:rPr>
        <w:t xml:space="preserve">IncDec1 </w:t>
      </w:r>
      <w:r w:rsidR="0095184C">
        <w:t xml:space="preserve">(above) </w:t>
      </w:r>
      <w:r>
        <w:t>for further details.</w:t>
      </w:r>
    </w:p>
    <w:p w:rsidR="00A27ADA" w:rsidRDefault="0077108B" w:rsidP="00A27ADA">
      <w:pPr>
        <w:pStyle w:val="NRELText"/>
      </w:pPr>
      <w:r>
        <w:rPr>
          <w:noProof/>
        </w:rPr>
        <w:pict>
          <v:shape id="_x0000_s4956" type="#_x0000_t202" style="position:absolute;margin-left:0;margin-top:0;width:468pt;height:252pt;z-index:-251641856;mso-wrap-style:none;mso-position-horizontal:center;mso-position-horizontal-relative:margin;mso-position-vertical:bottom;mso-position-vertical-relative:margin" wrapcoords="-35 0 -35 21536 21600 21536 21600 0 -35 0" stroked="f">
            <v:textbox style="mso-next-textbox:#_x0000_s4956" inset="3.6pt,,3.6pt,0">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A216B8E" wp14:editId="1F282764">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81" cstate="print"/>
                                <a:stretch>
                                  <a:fillRect/>
                                </a:stretch>
                              </pic:blipFill>
                              <pic:spPr>
                                <a:xfrm>
                                  <a:off x="0" y="0"/>
                                  <a:ext cx="4646574" cy="2468880"/>
                                </a:xfrm>
                                <a:prstGeom prst="rect">
                                  <a:avLst/>
                                </a:prstGeom>
                              </pic:spPr>
                            </pic:pic>
                          </a:graphicData>
                        </a:graphic>
                      </wp:inline>
                    </w:drawing>
                  </w:r>
                </w:p>
                <w:p w:rsidR="00263541" w:rsidRPr="002C5DE1" w:rsidRDefault="00263541" w:rsidP="00367840">
                  <w:pPr>
                    <w:pStyle w:val="NRELFigureCaption"/>
                    <w:suppressOverlap/>
                  </w:pPr>
                  <w:bookmarkStart w:id="129" w:name="Figure_vCoh"/>
                  <w:bookmarkStart w:id="130" w:name="_Toc335905349"/>
                  <w:bookmarkStart w:id="131" w:name="_Toc336257201"/>
                  <w:r>
                    <w:t xml:space="preserve">Figure </w:t>
                  </w:r>
                  <w:fldSimple w:instr=" SEQ Figures \* MERGEFORMAT ">
                    <w:r>
                      <w:rPr>
                        <w:noProof/>
                      </w:rPr>
                      <w:t>14</w:t>
                    </w:r>
                  </w:fldSimple>
                  <w:bookmarkEnd w:id="129"/>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30" type="#_x0000_t75" style="width:14.5pt;height:16.1pt" o:ole="">
                        <v:imagedata r:id="rId38" o:title=""/>
                      </v:shape>
                      <o:OLEObject Type="Embed" ProgID="Equation.DSMT4" ShapeID="_x0000_i1230" DrawAspect="Content" ObjectID="_1432636214" r:id="rId182"/>
                    </w:object>
                  </w:r>
                  <w:r w:rsidRPr="00FD50FD">
                    <w:t xml:space="preserve"> left, </w:t>
                  </w:r>
                  <w:r w:rsidRPr="00A624EC">
                    <w:rPr>
                      <w:position w:val="-12"/>
                    </w:rPr>
                    <w:object w:dxaOrig="240" w:dyaOrig="360">
                      <v:shape id="_x0000_i1231" type="#_x0000_t75" style="width:12.35pt;height:16.1pt" o:ole="">
                        <v:imagedata r:id="rId40" o:title=""/>
                      </v:shape>
                      <o:OLEObject Type="Embed" ProgID="Equation.DSMT4" ShapeID="_x0000_i1231" DrawAspect="Content" ObjectID="_1432636215" r:id="rId183"/>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130"/>
                  <w:bookmarkEnd w:id="131"/>
                </w:p>
              </w:txbxContent>
            </v:textbox>
            <w10:wrap type="tight" anchorx="margin" anchory="margin"/>
          </v:shape>
        </w:pict>
      </w:r>
      <w:r w:rsidR="00A27ADA">
        <w:t xml:space="preserve">The default </w:t>
      </w:r>
      <w:r w:rsidR="00A27ADA">
        <w:rPr>
          <w:i/>
        </w:rPr>
        <w:t>a</w:t>
      </w:r>
      <w:r w:rsidR="00A27ADA">
        <w:t xml:space="preserve"> parameter for the </w:t>
      </w:r>
      <w:r w:rsidR="00A27ADA">
        <w:rPr>
          <w:i/>
        </w:rPr>
        <w:t>v</w:t>
      </w:r>
      <w:r w:rsidR="00A27ADA">
        <w:t xml:space="preserve">-component is </w:t>
      </w:r>
      <w:r w:rsidR="00C327FF" w:rsidRPr="00C327FF">
        <w:rPr>
          <w:position w:val="-14"/>
        </w:rPr>
        <w:object w:dxaOrig="1359" w:dyaOrig="420">
          <v:shape id="_x0000_i1080" type="#_x0000_t75" style="width:70.4pt;height:19.35pt" o:ole="">
            <v:imagedata r:id="rId184" o:title=""/>
          </v:shape>
          <o:OLEObject Type="Embed" ProgID="Equation.DSMT4" ShapeID="_x0000_i1080" DrawAspect="Content" ObjectID="_1432636064" r:id="rId185"/>
        </w:object>
      </w:r>
      <w:r w:rsidR="00A27ADA">
        <w:t xml:space="preserve"> for </w:t>
      </w:r>
      <w:r w:rsidR="00F351F3">
        <w:t xml:space="preserve">the </w:t>
      </w:r>
      <w:r w:rsidR="00A27ADA">
        <w:t xml:space="preserve">SMOOTH </w:t>
      </w:r>
      <w:r w:rsidR="00B31BE6">
        <w:t xml:space="preserve">and TIDAL </w:t>
      </w:r>
      <w:r w:rsidR="00A27ADA">
        <w:t>model</w:t>
      </w:r>
      <w:r w:rsidR="00B31BE6">
        <w:t>s</w:t>
      </w:r>
      <w:r w:rsidR="00A27ADA">
        <w:t>.</w:t>
      </w:r>
      <w:r w:rsidR="008533BD">
        <w:t xml:space="preserve"> </w:t>
      </w:r>
      <w:r w:rsidR="00A27ADA">
        <w:t xml:space="preserve">The other non-IEC models calculate the default value as a function of </w:t>
      </w:r>
      <w:r w:rsidR="00A27ADA">
        <w:rPr>
          <w:i/>
        </w:rPr>
        <w:t>HubHt</w:t>
      </w:r>
      <w:r w:rsidR="00A27ADA">
        <w:t xml:space="preserve"> and </w:t>
      </w:r>
      <w:r w:rsidR="00A27ADA">
        <w:rPr>
          <w:i/>
        </w:rPr>
        <w:t>RICH_NO</w:t>
      </w:r>
      <w:r w:rsidR="00A27ADA">
        <w:t xml:space="preserve"> parameters</w:t>
      </w:r>
      <w:r w:rsidR="0009748E">
        <w:t>,</w:t>
      </w:r>
      <w:r w:rsidR="00A27ADA">
        <w:t xml:space="preserve"> as well as the </w:t>
      </w:r>
      <w:r w:rsidR="009C2F1D">
        <w:t xml:space="preserve">mean </w:t>
      </w:r>
      <w:r w:rsidR="00A27ADA">
        <w:t>hub-height wind speed.</w:t>
      </w:r>
    </w:p>
    <w:p w:rsidR="001B4D97" w:rsidRPr="00CA216A" w:rsidRDefault="00A27ADA" w:rsidP="001B4D97">
      <w:pPr>
        <w:pStyle w:val="NRELText"/>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1" type="#_x0000_t75" style="width:32.8pt;height:19.35pt" o:ole="">
            <v:imagedata r:id="rId186" o:title=""/>
          </v:shape>
          <o:OLEObject Type="Embed" ProgID="Equation.DSMT4" ShapeID="_x0000_i1081" DrawAspect="Content" ObjectID="_1432636065" r:id="rId187"/>
        </w:object>
      </w:r>
      <w:r>
        <w:t xml:space="preserve"> for the SMOOTH </w:t>
      </w:r>
      <w:r w:rsidR="00B31BE6">
        <w:t xml:space="preserve">and TIDAL </w:t>
      </w:r>
      <w:r>
        <w:t>model</w:t>
      </w:r>
      <w:r w:rsidR="00B31BE6">
        <w:t>s</w:t>
      </w:r>
      <w:r>
        <w:t>.</w:t>
      </w:r>
      <w:r w:rsidR="008533BD">
        <w:t xml:space="preserve"> </w:t>
      </w:r>
      <w:r>
        <w:t xml:space="preserve">The other non-IEC models calculate the default </w:t>
      </w:r>
      <w:r>
        <w:rPr>
          <w:i/>
        </w:rPr>
        <w:t>b</w:t>
      </w:r>
      <w:r>
        <w:t xml:space="preserve"> parameter as a function of mean hub-height wind </w:t>
      </w:r>
      <w:r w:rsidR="002E7083">
        <w:t>speed.</w:t>
      </w:r>
      <w:r w:rsidR="008533BD">
        <w:t xml:space="preserve"> </w:t>
      </w:r>
      <w:r w:rsidR="002E7083">
        <w:t xml:space="preserve">The GP_LLJ and NWTCUP models also use the </w:t>
      </w:r>
      <w:r w:rsidR="002E7083">
        <w:rPr>
          <w:i/>
        </w:rPr>
        <w:t>RICH_NO</w:t>
      </w:r>
      <w:r w:rsidR="002E7083">
        <w:t xml:space="preserve"> parameter to calculate the default </w:t>
      </w:r>
      <w:r w:rsidR="002E7083">
        <w:rPr>
          <w:i/>
        </w:rPr>
        <w:t>b</w:t>
      </w:r>
      <w:r w:rsidR="002E7083">
        <w:t>.</w:t>
      </w:r>
      <w:r w:rsidR="008533BD">
        <w:t xml:space="preserve"> </w:t>
      </w:r>
      <w:r w:rsidR="00013EBF">
        <w:fldChar w:fldCharType="begin"/>
      </w:r>
      <w:r w:rsidR="001B4D97">
        <w:instrText xml:space="preserve"> REF </w:instrText>
      </w:r>
      <w:r w:rsidR="004432AB">
        <w:instrText>Figure_v</w:instrText>
      </w:r>
      <w:r w:rsidR="001B4D97">
        <w:instrText xml:space="preserve">Coh \h </w:instrText>
      </w:r>
      <w:r w:rsidR="00013EBF">
        <w:fldChar w:fldCharType="separate"/>
      </w:r>
      <w:r w:rsidR="00263541">
        <w:t xml:space="preserve">Figure </w:t>
      </w:r>
      <w:r w:rsidR="00263541">
        <w:rPr>
          <w:noProof/>
        </w:rPr>
        <w:t>14</w:t>
      </w:r>
      <w:r w:rsidR="00013EBF">
        <w:fldChar w:fldCharType="end"/>
      </w:r>
      <w:r w:rsidR="001B4D97">
        <w:t xml:space="preserve"> shows the default parameters for neutral conditions using an 80-m </w:t>
      </w:r>
      <w:r w:rsidR="001B4D97">
        <w:rPr>
          <w:i/>
        </w:rPr>
        <w:t>HubHt</w:t>
      </w:r>
      <w:r w:rsidR="001B4D97">
        <w:t>.</w:t>
      </w:r>
    </w:p>
    <w:p w:rsidR="00B400F1" w:rsidRDefault="00B400F1" w:rsidP="00B400F1">
      <w:pPr>
        <w:pStyle w:val="Head3"/>
      </w:pPr>
      <w:r>
        <w:t>IncDec3</w:t>
      </w:r>
      <w:r w:rsidR="00996295">
        <w:t>:</w:t>
      </w:r>
      <w:r w:rsidR="00C81DC1" w:rsidRPr="00C81DC1">
        <w:t xml:space="preserve"> </w:t>
      </w:r>
      <w:r w:rsidR="00C81DC1">
        <w:t xml:space="preserve">Spatial </w:t>
      </w:r>
      <w:r w:rsidR="004A255C">
        <w:t xml:space="preserve">Coherence </w:t>
      </w:r>
      <w:r w:rsidR="00C81DC1">
        <w:t xml:space="preserve">for the </w:t>
      </w:r>
      <w:r w:rsidR="00DE7A6E" w:rsidRPr="00DE7A6E">
        <w:rPr>
          <w:i w:val="0"/>
        </w:rPr>
        <w:t>w</w:t>
      </w:r>
      <w:r w:rsidR="00C81DC1">
        <w:t>-</w:t>
      </w:r>
      <w:r w:rsidR="004A255C">
        <w:t xml:space="preserve">Component Wind Speed </w:t>
      </w:r>
      <w:r w:rsidR="007E4331">
        <w:t>[-, m</w:t>
      </w:r>
      <w:r w:rsidR="007E4331" w:rsidRPr="007E4331">
        <w:rPr>
          <w:vertAlign w:val="superscript"/>
        </w:rPr>
        <w:t>-1</w:t>
      </w:r>
      <w:r w:rsidR="007E4331">
        <w:t>]</w:t>
      </w:r>
    </w:p>
    <w:p w:rsidR="007E4331" w:rsidRDefault="007E4331" w:rsidP="007E4331">
      <w:pPr>
        <w:pStyle w:val="NRELText"/>
      </w:pPr>
      <w:r>
        <w:t xml:space="preserve">The </w:t>
      </w:r>
      <w:r>
        <w:rPr>
          <w:i/>
        </w:rPr>
        <w:t>IncDec3</w:t>
      </w:r>
      <w:r>
        <w:t xml:space="preserve"> parameter defines the spatial coherence decrement, </w:t>
      </w:r>
      <w:r>
        <w:rPr>
          <w:i/>
        </w:rPr>
        <w:t>a</w:t>
      </w:r>
      <w:r>
        <w:t>, and offset parameter</w:t>
      </w:r>
      <w:r>
        <w:rPr>
          <w:i/>
        </w:rPr>
        <w:t>, b</w:t>
      </w:r>
      <w:r>
        <w:t xml:space="preserve">, for the </w:t>
      </w:r>
      <w:r w:rsidR="00CE78ED">
        <w:rPr>
          <w:i/>
        </w:rPr>
        <w:t>w</w:t>
      </w:r>
      <w:r>
        <w:t xml:space="preserve">-component wind speed using the coherence definition of Eq. </w:t>
      </w:r>
      <w:r w:rsidR="00013EBF">
        <w:fldChar w:fldCharType="begin"/>
      </w:r>
      <w:r>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w</w:t>
      </w:r>
      <w:r w:rsidR="00AE0B37">
        <w:t>)</w:t>
      </w:r>
      <w:r>
        <w:t>.</w:t>
      </w:r>
      <w:r w:rsidR="008533BD">
        <w:t xml:space="preserve"> </w:t>
      </w:r>
      <w:r w:rsidR="0095184C">
        <w:t xml:space="preserve">Users can </w:t>
      </w:r>
      <w:r>
        <w:t xml:space="preserve">enter “default” for TurbSim to pick appropriate values for both </w:t>
      </w:r>
      <w:r>
        <w:rPr>
          <w:i/>
        </w:rPr>
        <w:t>a</w:t>
      </w:r>
      <w:r>
        <w:t xml:space="preserve"> and </w:t>
      </w:r>
      <w:r>
        <w:rPr>
          <w:i/>
        </w:rPr>
        <w:t>b</w:t>
      </w:r>
      <w:r>
        <w:t xml:space="preserve">, or enter both </w:t>
      </w:r>
      <w:r>
        <w:rPr>
          <w:i/>
        </w:rPr>
        <w:t>a</w:t>
      </w:r>
      <w:r>
        <w:t xml:space="preserve"> and </w:t>
      </w:r>
      <w:r>
        <w:rPr>
          <w:i/>
        </w:rPr>
        <w:t>b</w:t>
      </w:r>
      <w:r>
        <w:t xml:space="preserve"> </w:t>
      </w:r>
      <w:r w:rsidR="004C073B">
        <w:t xml:space="preserve">parameters </w:t>
      </w:r>
      <w:r>
        <w:t>in one set of quotes on the same line.</w:t>
      </w:r>
      <w:r w:rsidR="008533BD">
        <w:t xml:space="preserve"> </w:t>
      </w:r>
      <w:r>
        <w:t xml:space="preserve">See the discussion for </w:t>
      </w:r>
      <w:r>
        <w:rPr>
          <w:i/>
        </w:rPr>
        <w:t xml:space="preserve">IncDec1 </w:t>
      </w:r>
      <w:r>
        <w:t>for further details.</w:t>
      </w:r>
    </w:p>
    <w:p w:rsidR="00A27ADA" w:rsidRDefault="00A27ADA" w:rsidP="00A27ADA">
      <w:pPr>
        <w:pStyle w:val="NRELText"/>
      </w:pPr>
      <w:r>
        <w:t xml:space="preserve">The default </w:t>
      </w:r>
      <w:r>
        <w:rPr>
          <w:i/>
        </w:rPr>
        <w:t>a</w:t>
      </w:r>
      <w:r>
        <w:t xml:space="preserve"> parameter for the </w:t>
      </w:r>
      <w:r>
        <w:rPr>
          <w:i/>
        </w:rPr>
        <w:t>w</w:t>
      </w:r>
      <w:r>
        <w:t xml:space="preserve">-component is </w:t>
      </w:r>
      <w:r w:rsidR="00C327FF" w:rsidRPr="00C327FF">
        <w:rPr>
          <w:position w:val="-14"/>
        </w:rPr>
        <w:object w:dxaOrig="1380" w:dyaOrig="420">
          <v:shape id="_x0000_i1082" type="#_x0000_t75" style="width:67.15pt;height:19.35pt" o:ole="">
            <v:imagedata r:id="rId188" o:title=""/>
          </v:shape>
          <o:OLEObject Type="Embed" ProgID="Equation.DSMT4" ShapeID="_x0000_i1082" DrawAspect="Content" ObjectID="_1432636066" r:id="rId189"/>
        </w:object>
      </w:r>
      <w:r>
        <w:t xml:space="preserve"> for </w:t>
      </w:r>
      <w:r w:rsidR="00F351F3">
        <w:t xml:space="preserve">the </w:t>
      </w:r>
      <w:r>
        <w:t xml:space="preserve">SMOOTH </w:t>
      </w:r>
      <w:r w:rsidR="00B31BE6">
        <w:t xml:space="preserve">and TIDAL </w:t>
      </w:r>
      <w:r>
        <w:t>model</w:t>
      </w:r>
      <w:r w:rsidR="00B31BE6">
        <w:t>s</w:t>
      </w:r>
      <w:r>
        <w:t xml:space="preserve"> and </w:t>
      </w:r>
      <w:r w:rsidRPr="00D67FEB">
        <w:rPr>
          <w:position w:val="-12"/>
        </w:rPr>
        <w:object w:dxaOrig="1100" w:dyaOrig="360">
          <v:shape id="_x0000_i1083" type="#_x0000_t75" style="width:55.9pt;height:19.35pt" o:ole="">
            <v:imagedata r:id="rId190" o:title=""/>
          </v:shape>
          <o:OLEObject Type="Embed" ProgID="Equation.DSMT4" ShapeID="_x0000_i1083" DrawAspect="Content" ObjectID="_1432636067" r:id="rId191"/>
        </w:object>
      </w:r>
      <w:r>
        <w:t xml:space="preserve"> for the three wind farm models (WF_UPW, WF_07D, and WF_14D).</w:t>
      </w:r>
      <w:r w:rsidR="008533BD">
        <w:t xml:space="preserve"> </w:t>
      </w:r>
      <w:r>
        <w:t>The GP_LLJ and NWTCUP models calculate the default value as a function of</w:t>
      </w:r>
      <w:r w:rsidR="00F351F3">
        <w:t xml:space="preserve"> the</w:t>
      </w:r>
      <w:r>
        <w:t xml:space="preserve"> </w:t>
      </w:r>
      <w:r>
        <w:rPr>
          <w:i/>
        </w:rPr>
        <w:t>HubHt</w:t>
      </w:r>
      <w:r>
        <w:t xml:space="preserve"> and </w:t>
      </w:r>
      <w:r>
        <w:rPr>
          <w:i/>
        </w:rPr>
        <w:lastRenderedPageBreak/>
        <w:t>RICH_NO</w:t>
      </w:r>
      <w:r>
        <w:t xml:space="preserve"> parameters</w:t>
      </w:r>
      <w:r w:rsidR="0009748E">
        <w:t>,</w:t>
      </w:r>
      <w:r>
        <w:t xml:space="preserve"> as well as the </w:t>
      </w:r>
      <w:r w:rsidR="009C2F1D">
        <w:t xml:space="preserve">mean </w:t>
      </w:r>
      <w:r>
        <w:t>hub-height wind speed.</w:t>
      </w:r>
    </w:p>
    <w:p w:rsidR="00A27ADA" w:rsidRPr="00CA216A" w:rsidRDefault="00A27ADA" w:rsidP="00A27ADA">
      <w:pPr>
        <w:pStyle w:val="NRELText"/>
      </w:pPr>
      <w:r>
        <w:t xml:space="preserve">The default </w:t>
      </w:r>
      <w:r>
        <w:rPr>
          <w:i/>
        </w:rPr>
        <w:t>b</w:t>
      </w:r>
      <w:r>
        <w:t xml:space="preserve"> parameter for the </w:t>
      </w:r>
      <w:r w:rsidR="00F351F3">
        <w:rPr>
          <w:i/>
        </w:rPr>
        <w:t>w</w:t>
      </w:r>
      <w:r>
        <w:t xml:space="preserve">-component </w:t>
      </w:r>
      <w:r w:rsidRPr="00CA216A">
        <w:t>is</w:t>
      </w:r>
      <w:r>
        <w:t xml:space="preserve"> </w:t>
      </w:r>
      <w:r w:rsidRPr="00A27ADA">
        <w:rPr>
          <w:position w:val="-12"/>
        </w:rPr>
        <w:object w:dxaOrig="660" w:dyaOrig="360">
          <v:shape id="_x0000_i1084" type="#_x0000_t75" style="width:32.8pt;height:19.35pt" o:ole="">
            <v:imagedata r:id="rId192" o:title=""/>
          </v:shape>
          <o:OLEObject Type="Embed" ProgID="Equation.DSMT4" ShapeID="_x0000_i1084" DrawAspect="Content" ObjectID="_1432636068" r:id="rId193"/>
        </w:object>
      </w:r>
      <w:r>
        <w:t xml:space="preserve"> for the SMOOTH </w:t>
      </w:r>
      <w:r w:rsidR="00B31BE6">
        <w:t xml:space="preserve">and TIDAL </w:t>
      </w:r>
      <w:r>
        <w:t>model</w:t>
      </w:r>
      <w:r w:rsidR="00B31BE6">
        <w:t>s</w:t>
      </w:r>
      <w:r>
        <w:t xml:space="preserve"> and </w:t>
      </w:r>
      <w:r w:rsidRPr="00A27ADA">
        <w:rPr>
          <w:position w:val="-12"/>
        </w:rPr>
        <w:object w:dxaOrig="960" w:dyaOrig="360">
          <v:shape id="_x0000_i1085" type="#_x0000_t75" style="width:47.8pt;height:19.35pt" o:ole="">
            <v:imagedata r:id="rId194" o:title=""/>
          </v:shape>
          <o:OLEObject Type="Embed" ProgID="Equation.DSMT4" ShapeID="_x0000_i1085" DrawAspect="Content" ObjectID="_1432636069" r:id="rId195"/>
        </w:object>
      </w:r>
      <w:r>
        <w:t xml:space="preserve"> for the three wind farm models.</w:t>
      </w:r>
      <w:r w:rsidR="008533BD">
        <w:t xml:space="preserve"> </w:t>
      </w:r>
      <w:r>
        <w:t xml:space="preserve">The GP_LLJ and NWTCUP models calculate the default </w:t>
      </w:r>
      <w:r>
        <w:rPr>
          <w:i/>
        </w:rPr>
        <w:t>b</w:t>
      </w:r>
      <w:r>
        <w:t xml:space="preserve"> parameter as a function of mean hub-height wind </w:t>
      </w:r>
      <w:r w:rsidR="002E7083">
        <w:t>speed</w:t>
      </w:r>
      <w:r w:rsidR="00F351F3">
        <w:t xml:space="preserve"> and the</w:t>
      </w:r>
      <w:r w:rsidR="002E7083">
        <w:t xml:space="preserve"> </w:t>
      </w:r>
      <w:r w:rsidR="002E7083">
        <w:rPr>
          <w:i/>
        </w:rPr>
        <w:t>RICH_NO</w:t>
      </w:r>
      <w:r w:rsidR="00F351F3">
        <w:t xml:space="preserve"> parameter</w:t>
      </w:r>
      <w:r w:rsidR="002E7083">
        <w:t>.</w:t>
      </w:r>
      <w:r w:rsidR="008533BD">
        <w:t xml:space="preserve"> </w:t>
      </w:r>
      <w:r w:rsidR="00013EBF">
        <w:fldChar w:fldCharType="begin"/>
      </w:r>
      <w:r w:rsidR="00916863">
        <w:instrText xml:space="preserve"> REF Figure_wCoh \h </w:instrText>
      </w:r>
      <w:r w:rsidR="00013EBF">
        <w:fldChar w:fldCharType="separate"/>
      </w:r>
      <w:r w:rsidR="00263541">
        <w:t xml:space="preserve">Figure </w:t>
      </w:r>
      <w:r w:rsidR="00263541">
        <w:rPr>
          <w:noProof/>
        </w:rPr>
        <w:t>15</w:t>
      </w:r>
      <w:r w:rsidR="00013EBF">
        <w:fldChar w:fldCharType="end"/>
      </w:r>
      <w:r w:rsidR="00916863">
        <w:t xml:space="preserve"> shows the default parameters for neutral conditions using an 80-m </w:t>
      </w:r>
      <w:r w:rsidR="00916863">
        <w:rPr>
          <w:i/>
        </w:rPr>
        <w:t>HubHt</w:t>
      </w:r>
      <w:r w:rsidR="00916863">
        <w:t>.</w:t>
      </w:r>
    </w:p>
    <w:p w:rsidR="00B400F1" w:rsidRPr="00B400F1" w:rsidRDefault="00B400F1" w:rsidP="00B400F1">
      <w:pPr>
        <w:pStyle w:val="Head3"/>
      </w:pPr>
      <w:r>
        <w:t>CohExp</w:t>
      </w:r>
      <w:r w:rsidR="00E11AD5">
        <w:t xml:space="preserve">: Coherence </w:t>
      </w:r>
      <w:r w:rsidR="004A255C">
        <w:t xml:space="preserve">Exponent </w:t>
      </w:r>
      <w:r w:rsidR="00585881">
        <w:t>[-]</w:t>
      </w:r>
    </w:p>
    <w:p w:rsidR="00510E55" w:rsidRDefault="0077108B">
      <w:pPr>
        <w:pStyle w:val="NRELText"/>
      </w:pPr>
      <w:r>
        <w:rPr>
          <w:noProof/>
        </w:rPr>
        <w:pict>
          <v:shape id="_x0000_s4969" type="#_x0000_t202" style="position:absolute;margin-left:0;margin-top:0;width:468pt;height:262.6pt;z-index:251675648;mso-wrap-style:none;mso-position-horizontal:center;mso-position-horizontal-relative:margin;mso-position-vertical:bottom;mso-position-vertical-relative:margin" stroked="f">
            <v:textbox style="mso-next-textbox:#_x0000_s4969;mso-fit-shape-to-text:t">
              <w:txbxContent>
                <w:p w:rsidR="00263541" w:rsidRDefault="00263541" w:rsidP="00367840">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5B244F2B" wp14:editId="1AFDFA91">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96" cstate="print"/>
                                <a:stretch>
                                  <a:fillRect/>
                                </a:stretch>
                              </pic:blipFill>
                              <pic:spPr>
                                <a:xfrm>
                                  <a:off x="0" y="0"/>
                                  <a:ext cx="4646574" cy="2468880"/>
                                </a:xfrm>
                                <a:prstGeom prst="rect">
                                  <a:avLst/>
                                </a:prstGeom>
                              </pic:spPr>
                            </pic:pic>
                          </a:graphicData>
                        </a:graphic>
                      </wp:inline>
                    </w:drawing>
                  </w:r>
                </w:p>
                <w:p w:rsidR="00263541" w:rsidRPr="0046722B" w:rsidRDefault="00263541" w:rsidP="00367840">
                  <w:pPr>
                    <w:pStyle w:val="NRELFigureCaption"/>
                  </w:pPr>
                  <w:bookmarkStart w:id="132" w:name="Figure_wCoh"/>
                  <w:bookmarkStart w:id="133" w:name="_Toc335905350"/>
                  <w:bookmarkStart w:id="134" w:name="_Toc336257202"/>
                  <w:r>
                    <w:t xml:space="preserve">Figure </w:t>
                  </w:r>
                  <w:fldSimple w:instr=" SEQ Figures \* MERGEFORMAT ">
                    <w:r>
                      <w:rPr>
                        <w:noProof/>
                      </w:rPr>
                      <w:t>15</w:t>
                    </w:r>
                  </w:fldSimple>
                  <w:bookmarkEnd w:id="132"/>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2" type="#_x0000_t75" style="width:16.1pt;height:16.1pt" o:ole="">
                        <v:imagedata r:id="rId43" o:title=""/>
                      </v:shape>
                      <o:OLEObject Type="Embed" ProgID="Equation.DSMT4" ShapeID="_x0000_i1232" DrawAspect="Content" ObjectID="_1432636216" r:id="rId197"/>
                    </w:object>
                  </w:r>
                  <w:r w:rsidRPr="00FD50FD">
                    <w:t xml:space="preserve"> left, </w:t>
                  </w:r>
                  <w:r w:rsidRPr="00A624EC">
                    <w:rPr>
                      <w:position w:val="-12"/>
                    </w:rPr>
                    <w:object w:dxaOrig="279" w:dyaOrig="360">
                      <v:shape id="_x0000_i1233" type="#_x0000_t75" style="width:15.6pt;height:16.1pt" o:ole="">
                        <v:imagedata r:id="rId45" o:title=""/>
                      </v:shape>
                      <o:OLEObject Type="Embed" ProgID="Equation.DSMT4" ShapeID="_x0000_i1233" DrawAspect="Content" ObjectID="_1432636217" r:id="rId198"/>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133"/>
                  <w:bookmarkEnd w:id="134"/>
                </w:p>
              </w:txbxContent>
            </v:textbox>
            <w10:wrap type="square" anchorx="margin" anchory="margin"/>
          </v:shape>
        </w:pict>
      </w:r>
      <w:r w:rsidR="00282F7C">
        <w:t xml:space="preserve">The </w:t>
      </w:r>
      <w:r w:rsidR="001D78C7">
        <w:rPr>
          <w:i/>
        </w:rPr>
        <w:t xml:space="preserve">CohExp </w:t>
      </w:r>
      <w:r w:rsidR="001D78C7">
        <w:t xml:space="preserve">parameter is the </w:t>
      </w:r>
      <w:r w:rsidR="00282F7C">
        <w:t>exponent</w:t>
      </w:r>
      <w:r w:rsidR="001D78C7">
        <w:t xml:space="preserve"> in the coherence definition of Eq. </w:t>
      </w:r>
      <w:r w:rsidR="00013EBF">
        <w:fldChar w:fldCharType="begin"/>
      </w:r>
      <w:r w:rsidR="001D78C7">
        <w:instrText xml:space="preserve"> REF Eqn_Coh \h </w:instrText>
      </w:r>
      <w:r w:rsidR="00013EBF">
        <w:fldChar w:fldCharType="separate"/>
      </w:r>
      <w:r w:rsidR="00263541">
        <w:rPr>
          <w:noProof/>
        </w:rPr>
        <w:t>(18)</w:t>
      </w:r>
      <w:r w:rsidR="00013EBF">
        <w:fldChar w:fldCharType="end"/>
      </w:r>
      <w:r w:rsidR="001D78C7">
        <w:t>.</w:t>
      </w:r>
      <w:r w:rsidR="008533BD">
        <w:t xml:space="preserve"> </w:t>
      </w:r>
      <w:r w:rsidR="001D78C7">
        <w:t xml:space="preserve">The </w:t>
      </w:r>
      <w:r w:rsidR="006A036A">
        <w:t xml:space="preserve">same </w:t>
      </w:r>
      <w:r w:rsidR="001D78C7">
        <w:t xml:space="preserve">value of </w:t>
      </w:r>
      <w:r w:rsidR="001D78C7">
        <w:rPr>
          <w:i/>
        </w:rPr>
        <w:t xml:space="preserve">CohExp </w:t>
      </w:r>
      <w:r w:rsidR="001D78C7">
        <w:t>is used for all three wind components</w:t>
      </w:r>
      <w:r w:rsidR="008B32BB">
        <w:t>;</w:t>
      </w:r>
      <w:r w:rsidR="001D78C7">
        <w:t xml:space="preserve"> </w:t>
      </w:r>
      <w:r w:rsidR="008B32BB">
        <w:t>e</w:t>
      </w:r>
      <w:r w:rsidR="001D78C7">
        <w:t>nter a non-negative number or “default” to use the default value of 0.</w:t>
      </w:r>
    </w:p>
    <w:p w:rsidR="00282F7C" w:rsidRDefault="00282F7C">
      <w:pPr>
        <w:pStyle w:val="Head2"/>
        <w:outlineLvl w:val="0"/>
      </w:pPr>
      <w:bookmarkStart w:id="135" w:name="_Toc108431536"/>
      <w:bookmarkStart w:id="136" w:name="_Toc111947842"/>
      <w:bookmarkStart w:id="137" w:name="Heading_CTSparameters"/>
      <w:bookmarkStart w:id="138" w:name="_Toc336257139"/>
      <w:r>
        <w:t>Coherent Turbulence Scaling Parameters</w:t>
      </w:r>
      <w:bookmarkEnd w:id="135"/>
      <w:bookmarkEnd w:id="136"/>
      <w:bookmarkEnd w:id="137"/>
      <w:bookmarkEnd w:id="138"/>
    </w:p>
    <w:p w:rsidR="00766500" w:rsidRDefault="00E11AD5">
      <w:pPr>
        <w:pStyle w:val="NRELText"/>
      </w:pPr>
      <w:r>
        <w:t xml:space="preserve">The coherent turbulence scaling parameters </w:t>
      </w:r>
      <w:r w:rsidR="002E5B1F">
        <w:t xml:space="preserve">found in this section </w:t>
      </w:r>
      <w:r>
        <w:t xml:space="preserve">are used with non-IEC </w:t>
      </w:r>
      <w:r w:rsidR="00491500">
        <w:t xml:space="preserve">atmospheric (non-hydro) </w:t>
      </w:r>
      <w:r>
        <w:t xml:space="preserve">spectral models when the gradient Richardson number </w:t>
      </w:r>
      <w:r w:rsidR="00250DF6">
        <w:t>(</w:t>
      </w:r>
      <w:r w:rsidR="00250DF6" w:rsidRPr="00250DF6">
        <w:rPr>
          <w:i/>
        </w:rPr>
        <w:t>RICH_NO</w:t>
      </w:r>
      <w:r w:rsidR="00250DF6">
        <w:t xml:space="preserve">) </w:t>
      </w:r>
      <w:r>
        <w:t xml:space="preserve">is greater than </w:t>
      </w:r>
      <w:r w:rsidR="00250DF6">
        <w:t>–0</w:t>
      </w:r>
      <w:r>
        <w:t>.05</w:t>
      </w:r>
      <w:r w:rsidR="00250DF6">
        <w:t xml:space="preserve"> and</w:t>
      </w:r>
      <w:r>
        <w:t xml:space="preserve"> the option to create coherent turbulence </w:t>
      </w:r>
      <w:r w:rsidR="00BE3345">
        <w:t>time-step</w:t>
      </w:r>
      <w:r>
        <w:t xml:space="preserve"> files has been selected</w:t>
      </w:r>
      <w:r w:rsidR="00097E8C">
        <w:t xml:space="preserve"> (i.e., </w:t>
      </w:r>
      <w:r w:rsidR="00097E8C" w:rsidRPr="00097E8C">
        <w:rPr>
          <w:i/>
        </w:rPr>
        <w:t>WrACT</w:t>
      </w:r>
      <w:r w:rsidR="002E5B1F">
        <w:rPr>
          <w:i/>
        </w:rPr>
        <w:t> </w:t>
      </w:r>
      <w:r w:rsidR="00097E8C">
        <w:t>=</w:t>
      </w:r>
      <w:r w:rsidR="002E5B1F">
        <w:t> </w:t>
      </w:r>
      <w:r w:rsidR="00097E8C">
        <w:t>true)</w:t>
      </w:r>
      <w:r>
        <w:t>.</w:t>
      </w:r>
      <w:r w:rsidR="008533BD">
        <w:t xml:space="preserve"> </w:t>
      </w:r>
      <w:r w:rsidR="00250DF6">
        <w:t xml:space="preserve">Appendix </w:t>
      </w:r>
      <w:r w:rsidR="00013EBF">
        <w:fldChar w:fldCharType="begin"/>
      </w:r>
      <w:r w:rsidR="00250DF6">
        <w:instrText xml:space="preserve"> REF Appendix_Charts_letter \h </w:instrText>
      </w:r>
      <w:r w:rsidR="00013EBF">
        <w:fldChar w:fldCharType="separate"/>
      </w:r>
      <w:r w:rsidR="00263541">
        <w:rPr>
          <w:noProof/>
        </w:rPr>
        <w:t>C</w:t>
      </w:r>
      <w:r w:rsidR="00013EBF">
        <w:fldChar w:fldCharType="end"/>
      </w:r>
      <w:r w:rsidR="00250DF6">
        <w:t xml:space="preserve"> contains a flow chart showing </w:t>
      </w:r>
      <w:r w:rsidR="008B32BB">
        <w:t>the functions of the</w:t>
      </w:r>
      <w:r w:rsidR="00250DF6">
        <w:t xml:space="preserve"> input parameters from this section.</w:t>
      </w:r>
    </w:p>
    <w:p w:rsidR="00EA0F0C" w:rsidRDefault="00E11AD5" w:rsidP="00EA0F0C">
      <w:pPr>
        <w:pStyle w:val="NRELText"/>
      </w:pPr>
      <w:r>
        <w:t>TurbSim uses empirical values to calculate when and how coherent events</w:t>
      </w:r>
      <w:r w:rsidR="00EA0F0C">
        <w:t xml:space="preserve">—pieces (sections in time) of a Kelvin-Helmholtz </w:t>
      </w:r>
      <w:r w:rsidR="005A1F13">
        <w:t xml:space="preserve">(KH) </w:t>
      </w:r>
      <w:r w:rsidR="00EA0F0C">
        <w:t xml:space="preserve">billow simulated using either </w:t>
      </w:r>
      <w:r w:rsidR="008B32BB">
        <w:t xml:space="preserve">direct numerical simulation </w:t>
      </w:r>
      <w:r w:rsidR="00EA0F0C">
        <w:t xml:space="preserve">(DNS) or </w:t>
      </w:r>
      <w:r w:rsidR="008B32BB">
        <w:t xml:space="preserve">large-eddy simulation </w:t>
      </w:r>
      <w:r w:rsidR="00EA0F0C">
        <w:t>(LES)—</w:t>
      </w:r>
      <w:r>
        <w:t>should</w:t>
      </w:r>
      <w:r w:rsidR="00EA0F0C">
        <w:t xml:space="preserve"> </w:t>
      </w:r>
      <w:r>
        <w:t>be added to the background turbulence.</w:t>
      </w:r>
      <w:r w:rsidR="008533BD">
        <w:t xml:space="preserve"> </w:t>
      </w:r>
      <w:r w:rsidR="00585881">
        <w:t>It</w:t>
      </w:r>
      <w:r w:rsidR="00EA0F0C">
        <w:t xml:space="preserve"> create</w:t>
      </w:r>
      <w:r w:rsidR="00585881">
        <w:t>s</w:t>
      </w:r>
      <w:r w:rsidR="00EA0F0C">
        <w:t xml:space="preserve"> </w:t>
      </w:r>
      <w:r w:rsidR="00585881">
        <w:t>a</w:t>
      </w:r>
      <w:r w:rsidR="00EA0F0C">
        <w:t xml:space="preserve"> coherent turbulence </w:t>
      </w:r>
      <w:r w:rsidR="00CC59F8">
        <w:t>time-</w:t>
      </w:r>
      <w:r w:rsidR="00585881">
        <w:t xml:space="preserve">step </w:t>
      </w:r>
      <w:r w:rsidR="00EA0F0C">
        <w:t xml:space="preserve">file that AeroDyn </w:t>
      </w:r>
      <w:r w:rsidR="00BE3345">
        <w:t>can</w:t>
      </w:r>
      <w:r w:rsidR="00585881">
        <w:t xml:space="preserve"> </w:t>
      </w:r>
      <w:r w:rsidR="00EA0F0C">
        <w:t>read.</w:t>
      </w:r>
      <w:r w:rsidR="008533BD">
        <w:t xml:space="preserve"> </w:t>
      </w:r>
      <w:r w:rsidR="00EA0F0C">
        <w:t>The super-positioning of coherent events on the background turbulence occurs in AeroDyn</w:t>
      </w:r>
      <w:r w:rsidR="007C1A9E">
        <w:t xml:space="preserve"> in the inertial reference frame coordinate system that AeroDyn uses</w:t>
      </w:r>
      <w:r w:rsidR="00EA0F0C">
        <w:t>.</w:t>
      </w:r>
      <w:r w:rsidR="008533BD">
        <w:t xml:space="preserve"> </w:t>
      </w:r>
      <w:r w:rsidR="006F5104">
        <w:t xml:space="preserve">The </w:t>
      </w:r>
      <w:r w:rsidR="00013EBF">
        <w:fldChar w:fldCharType="begin"/>
      </w:r>
      <w:r w:rsidR="006F5104">
        <w:instrText xml:space="preserve"> REF Heading_CohStr \h </w:instrText>
      </w:r>
      <w:r w:rsidR="00013EBF">
        <w:fldChar w:fldCharType="separate"/>
      </w:r>
      <w:r w:rsidR="00263541">
        <w:t>Coherent Structures</w:t>
      </w:r>
      <w:r w:rsidR="00013EBF">
        <w:fldChar w:fldCharType="end"/>
      </w:r>
      <w:r w:rsidR="006F5104">
        <w:t xml:space="preserve"> section of this document discusses this topic further.</w:t>
      </w:r>
    </w:p>
    <w:p w:rsidR="00DC5F7C" w:rsidRDefault="00B400F1">
      <w:pPr>
        <w:pStyle w:val="Head3"/>
      </w:pPr>
      <w:r w:rsidRPr="00772BC7">
        <w:lastRenderedPageBreak/>
        <w:t>CTEventPath</w:t>
      </w:r>
      <w:r w:rsidR="005A1F13" w:rsidRPr="00772BC7">
        <w:t xml:space="preserve">: Name of </w:t>
      </w:r>
      <w:r w:rsidR="004A255C">
        <w:t>C</w:t>
      </w:r>
      <w:r w:rsidR="004A255C" w:rsidRPr="00772BC7">
        <w:t xml:space="preserve">oherent </w:t>
      </w:r>
      <w:r w:rsidR="004A255C">
        <w:t>T</w:t>
      </w:r>
      <w:r w:rsidR="004A255C" w:rsidRPr="00772BC7">
        <w:t xml:space="preserve">urbulence </w:t>
      </w:r>
      <w:r w:rsidR="004A255C">
        <w:t>E</w:t>
      </w:r>
      <w:r w:rsidR="004A255C" w:rsidRPr="00772BC7">
        <w:t xml:space="preserve">vents </w:t>
      </w:r>
      <w:r w:rsidR="005A1F13" w:rsidRPr="00772BC7">
        <w:t xml:space="preserve">path </w:t>
      </w:r>
      <w:r w:rsidR="00766500" w:rsidRPr="00772BC7">
        <w:t>[-]</w:t>
      </w:r>
    </w:p>
    <w:p w:rsidR="00510E55" w:rsidRDefault="00E11AD5">
      <w:pPr>
        <w:pStyle w:val="NRELText"/>
      </w:pPr>
      <w:r>
        <w:t xml:space="preserve">The </w:t>
      </w:r>
      <w:r w:rsidR="00097E8C" w:rsidRPr="00097E8C">
        <w:rPr>
          <w:i/>
        </w:rPr>
        <w:t>CTEventPath</w:t>
      </w:r>
      <w:r w:rsidR="00097E8C">
        <w:t xml:space="preserve"> </w:t>
      </w:r>
      <w:r>
        <w:t>parameter is the name of the path that contains the coherent event definition files.</w:t>
      </w:r>
      <w:r w:rsidR="008533BD">
        <w:t xml:space="preserve"> </w:t>
      </w:r>
      <w:r w:rsidR="008B32BB">
        <w:t>U</w:t>
      </w:r>
      <w:r w:rsidR="00097E8C">
        <w:t>se quotation marks around the path name.</w:t>
      </w:r>
      <w:r w:rsidR="008533BD">
        <w:t xml:space="preserve"> </w:t>
      </w:r>
      <w:r>
        <w:t xml:space="preserve">This directory should contain files </w:t>
      </w:r>
      <w:r w:rsidR="008B32BB">
        <w:t>named “</w:t>
      </w:r>
      <w:r w:rsidR="004179FA" w:rsidRPr="004179FA">
        <w:t>Events.les</w:t>
      </w:r>
      <w:r w:rsidRPr="008B32BB">
        <w:t>,</w:t>
      </w:r>
      <w:r w:rsidR="008B32BB">
        <w:t>”</w:t>
      </w:r>
      <w:r w:rsidRPr="008B32BB">
        <w:t xml:space="preserve"> </w:t>
      </w:r>
      <w:r w:rsidR="008B32BB">
        <w:t>“</w:t>
      </w:r>
      <w:r w:rsidR="004179FA" w:rsidRPr="004179FA">
        <w:t>Events.dns</w:t>
      </w:r>
      <w:r w:rsidRPr="008B32BB">
        <w:t>,</w:t>
      </w:r>
      <w:r w:rsidR="008B32BB">
        <w:t>”</w:t>
      </w:r>
      <w:r w:rsidRPr="008B32BB">
        <w:t xml:space="preserve"> and </w:t>
      </w:r>
      <w:r w:rsidR="008B32BB">
        <w:t>“</w:t>
      </w:r>
      <w:r w:rsidR="004179FA" w:rsidRPr="004179FA">
        <w:t>Events.xtm</w:t>
      </w:r>
      <w:r w:rsidR="008B32BB">
        <w:t>”</w:t>
      </w:r>
      <w:r>
        <w:t xml:space="preserve"> as well as one or more files named </w:t>
      </w:r>
      <w:r w:rsidR="008B32BB">
        <w:t>“</w:t>
      </w:r>
      <w:r w:rsidR="004179FA" w:rsidRPr="004179FA">
        <w:t>Event</w:t>
      </w:r>
      <w:r w:rsidRPr="00BF2C62">
        <w:rPr>
          <w:i/>
          <w:iCs/>
        </w:rPr>
        <w:t>xxxxx</w:t>
      </w:r>
      <w:r w:rsidR="004179FA" w:rsidRPr="004179FA">
        <w:t>.dat</w:t>
      </w:r>
      <w:r w:rsidR="008B32BB">
        <w:t>”</w:t>
      </w:r>
      <w:r>
        <w:t xml:space="preserve"> (with </w:t>
      </w:r>
      <w:r w:rsidR="008B32BB">
        <w:t xml:space="preserve">digits replacing </w:t>
      </w:r>
      <w:r>
        <w:t xml:space="preserve">the </w:t>
      </w:r>
      <w:r>
        <w:rPr>
          <w:i/>
          <w:iCs/>
        </w:rPr>
        <w:t>xxxxx</w:t>
      </w:r>
      <w:r>
        <w:t>).</w:t>
      </w:r>
      <w:r w:rsidR="008533BD">
        <w:t xml:space="preserve"> </w:t>
      </w:r>
      <w:r>
        <w:t>These event definition files and the associated binary data files that AeroDyn read</w:t>
      </w:r>
      <w:r w:rsidR="00AD6E95">
        <w:t>s</w:t>
      </w:r>
      <w:r>
        <w:t xml:space="preserve"> are provided in the coherent structure archive on the </w:t>
      </w:r>
      <w:hyperlink r:id="rId199" w:history="1">
        <w:r w:rsidR="000A1377">
          <w:rPr>
            <w:rStyle w:val="Hyperlink"/>
          </w:rPr>
          <w:t>TurbSim Web site</w:t>
        </w:r>
      </w:hyperlink>
      <w:r>
        <w:t xml:space="preserve"> (in folder </w:t>
      </w:r>
      <w:r w:rsidR="008B32BB">
        <w:t>“</w:t>
      </w:r>
      <w:r w:rsidR="004179FA" w:rsidRPr="004179FA">
        <w:t>EventData</w:t>
      </w:r>
      <w:r w:rsidR="008B32BB">
        <w:t>”</w:t>
      </w:r>
      <w:r>
        <w:t>).</w:t>
      </w:r>
    </w:p>
    <w:p w:rsidR="00B400F1" w:rsidRDefault="00B400F1" w:rsidP="00B400F1">
      <w:pPr>
        <w:pStyle w:val="Head3"/>
      </w:pPr>
      <w:r>
        <w:t>CTEventFile</w:t>
      </w:r>
      <w:r w:rsidR="005A1F13">
        <w:t xml:space="preserve">: Type of </w:t>
      </w:r>
      <w:r w:rsidR="004A255C">
        <w:t xml:space="preserve">Coherent Events </w:t>
      </w:r>
      <w:r w:rsidR="00766500">
        <w:t>[-]</w:t>
      </w:r>
    </w:p>
    <w:p w:rsidR="00510E55" w:rsidRDefault="00E11AD5">
      <w:pPr>
        <w:pStyle w:val="NRELText"/>
      </w:pPr>
      <w:r>
        <w:t>Th</w:t>
      </w:r>
      <w:r w:rsidR="008141DD">
        <w:t xml:space="preserve">is </w:t>
      </w:r>
      <w:r>
        <w:t>parameter tells TurbSim which type of coherent event files to use.</w:t>
      </w:r>
      <w:r w:rsidR="008533BD">
        <w:t xml:space="preserve"> </w:t>
      </w:r>
      <w:r w:rsidR="008141DD">
        <w:t>Valid entries are</w:t>
      </w:r>
      <w:r w:rsidR="002F16EF">
        <w:t xml:space="preserve"> found in </w:t>
      </w:r>
      <w:r w:rsidR="00013EBF">
        <w:fldChar w:fldCharType="begin"/>
      </w:r>
      <w:r w:rsidR="002F16EF">
        <w:instrText xml:space="preserve"> REF Table_CTEventFile \h </w:instrText>
      </w:r>
      <w:r w:rsidR="00013EBF">
        <w:fldChar w:fldCharType="separate"/>
      </w:r>
      <w:r w:rsidR="00263541">
        <w:t xml:space="preserve">Table </w:t>
      </w:r>
      <w:r w:rsidR="00263541">
        <w:rPr>
          <w:noProof/>
        </w:rPr>
        <w:t>8</w:t>
      </w:r>
      <w:r w:rsidR="00013EBF">
        <w:fldChar w:fldCharType="end"/>
      </w:r>
      <w:r w:rsidR="008141DD">
        <w:t>.</w:t>
      </w:r>
      <w:r w:rsidR="008533BD">
        <w:t xml:space="preserve"> </w:t>
      </w:r>
      <w:r w:rsidR="00B8656D">
        <w:t xml:space="preserve">In each individual simulation, </w:t>
      </w:r>
      <w:r w:rsidR="000A1377">
        <w:t xml:space="preserve">all </w:t>
      </w:r>
      <w:r w:rsidR="00B8656D">
        <w:t>events are of the same type (either all LES or all DNS).</w:t>
      </w:r>
      <w:r w:rsidR="008533BD">
        <w:t xml:space="preserve"> </w:t>
      </w:r>
      <w:r>
        <w:t>TurbSim automatically use</w:t>
      </w:r>
      <w:r w:rsidR="008B32BB">
        <w:t>s</w:t>
      </w:r>
      <w:r>
        <w:t xml:space="preserve"> LES events when </w:t>
      </w:r>
      <w:r w:rsidR="00B8656D">
        <w:t xml:space="preserve">KHTEST is specified for parameter </w:t>
      </w:r>
      <w:r w:rsidR="00B8656D" w:rsidRPr="00AC5FBB">
        <w:rPr>
          <w:i/>
        </w:rPr>
        <w:t>IECturbc</w:t>
      </w:r>
      <w:r>
        <w:t>.</w:t>
      </w:r>
    </w:p>
    <w:p w:rsidR="00B400F1" w:rsidRDefault="00B400F1" w:rsidP="00B400F1">
      <w:pPr>
        <w:pStyle w:val="Head3"/>
      </w:pPr>
      <w:r>
        <w:t>Randomize</w:t>
      </w:r>
      <w:r w:rsidR="005A1F13">
        <w:t xml:space="preserve">: Randomize </w:t>
      </w:r>
      <w:r w:rsidR="004A255C">
        <w:t xml:space="preserve">Size </w:t>
      </w:r>
      <w:r w:rsidR="005A1F13">
        <w:t xml:space="preserve">and </w:t>
      </w:r>
      <w:r w:rsidR="004A255C">
        <w:t xml:space="preserve">Location </w:t>
      </w:r>
      <w:r w:rsidR="005A1F13">
        <w:t xml:space="preserve">of KH </w:t>
      </w:r>
      <w:r w:rsidR="004A255C">
        <w:t>Billow Pieces</w:t>
      </w:r>
      <w:r w:rsidR="005A1F13">
        <w:t>?</w:t>
      </w:r>
      <w:r w:rsidR="00766500">
        <w:t xml:space="preserve"> [T/F]</w:t>
      </w:r>
    </w:p>
    <w:p w:rsidR="00510E55" w:rsidRDefault="00E11AD5">
      <w:pPr>
        <w:pStyle w:val="NRELText"/>
      </w:pPr>
      <w:r>
        <w:t>Set</w:t>
      </w:r>
      <w:r w:rsidR="005A1F13">
        <w:t xml:space="preserve"> the</w:t>
      </w:r>
      <w:r>
        <w:t xml:space="preserve"> </w:t>
      </w:r>
      <w:r w:rsidR="005A1F13">
        <w:rPr>
          <w:i/>
        </w:rPr>
        <w:t>Randomize</w:t>
      </w:r>
      <w:r>
        <w:t xml:space="preserve"> parameter to “true” to randomize the </w:t>
      </w:r>
      <w:r w:rsidR="005A1F13">
        <w:t xml:space="preserve">size and </w:t>
      </w:r>
      <w:r>
        <w:t>location of the coherent structures in the rotor disk</w:t>
      </w:r>
      <w:r w:rsidR="005A1F13">
        <w:t xml:space="preserve"> or</w:t>
      </w:r>
      <w:r w:rsidR="00AD0BAF">
        <w:t xml:space="preserve"> to</w:t>
      </w:r>
      <w:r w:rsidR="005A1F13">
        <w:t xml:space="preserve"> “false” to specify these values yourself</w:t>
      </w:r>
      <w:r>
        <w:t>.</w:t>
      </w:r>
      <w:r w:rsidR="008533BD">
        <w:t xml:space="preserve"> </w:t>
      </w:r>
      <w:r>
        <w:t>A value of “true” override</w:t>
      </w:r>
      <w:r w:rsidR="00AD0BAF">
        <w:t>s</w:t>
      </w:r>
      <w:r>
        <w:t xml:space="preserve"> the next three input parameters (</w:t>
      </w:r>
      <w:r w:rsidR="005A1F13">
        <w:rPr>
          <w:i/>
        </w:rPr>
        <w:t>DistScl</w:t>
      </w:r>
      <w:r w:rsidR="005A1F13">
        <w:t xml:space="preserve">, </w:t>
      </w:r>
      <w:r w:rsidR="005A1F13">
        <w:rPr>
          <w:i/>
        </w:rPr>
        <w:t>CTLy</w:t>
      </w:r>
      <w:r w:rsidR="005A1F13">
        <w:t xml:space="preserve">, and </w:t>
      </w:r>
      <w:r w:rsidR="005A1F13">
        <w:rPr>
          <w:i/>
        </w:rPr>
        <w:t>CTLz</w:t>
      </w:r>
      <w:r>
        <w:t>).</w:t>
      </w:r>
      <w:r w:rsidR="008533BD">
        <w:t xml:space="preserve"> </w:t>
      </w:r>
      <w:r>
        <w:t xml:space="preserve">Instead, the coherent structures </w:t>
      </w:r>
      <w:r w:rsidR="00AD0BAF">
        <w:t>are</w:t>
      </w:r>
      <w:r>
        <w:t xml:space="preserve"> </w:t>
      </w:r>
      <w:r w:rsidR="00602776">
        <w:t xml:space="preserve">centered laterally and </w:t>
      </w:r>
      <w:r>
        <w:t xml:space="preserve">randomly chosen </w:t>
      </w:r>
      <w:r w:rsidR="00AD0BAF">
        <w:t xml:space="preserve">to </w:t>
      </w:r>
      <w:r>
        <w:t xml:space="preserve">cover </w:t>
      </w:r>
      <w:r w:rsidR="002F0402">
        <w:t xml:space="preserve">either </w:t>
      </w:r>
      <w:r w:rsidR="00AD0BAF">
        <w:t xml:space="preserve">(1) </w:t>
      </w:r>
      <w:r>
        <w:t xml:space="preserve">the full rotor disk (75% of the time), </w:t>
      </w:r>
      <w:r w:rsidR="00AD0BAF">
        <w:t xml:space="preserve">(2) </w:t>
      </w:r>
      <w:r>
        <w:t xml:space="preserve">only the lower half of the disk (12.5% of the time), or </w:t>
      </w:r>
      <w:r w:rsidR="00AD0BAF">
        <w:t xml:space="preserve">(3) </w:t>
      </w:r>
      <w:r>
        <w:t>only the upper half (12.5% of the time).</w:t>
      </w:r>
    </w:p>
    <w:p w:rsidR="00B400F1" w:rsidRDefault="00B400F1" w:rsidP="00B400F1">
      <w:pPr>
        <w:pStyle w:val="Head3"/>
      </w:pPr>
      <w:r>
        <w:t>DistScl</w:t>
      </w:r>
      <w:r w:rsidR="005A1F13">
        <w:t xml:space="preserve">: Disturbance </w:t>
      </w:r>
      <w:r w:rsidR="004A255C">
        <w:t xml:space="preserve">Scale </w:t>
      </w:r>
      <w:r w:rsidR="00766500">
        <w:t>[-]</w:t>
      </w:r>
    </w:p>
    <w:p w:rsidR="00510E55" w:rsidRPr="00487CE9" w:rsidRDefault="00E11AD5">
      <w:pPr>
        <w:pStyle w:val="NRELText"/>
      </w:pPr>
      <w:r>
        <w:t xml:space="preserve">The </w:t>
      </w:r>
      <w:r w:rsidR="006F5104">
        <w:rPr>
          <w:i/>
        </w:rPr>
        <w:t>DistScl</w:t>
      </w:r>
      <w:r>
        <w:t xml:space="preserve"> parameter is the disturbance scale</w:t>
      </w:r>
      <w:r w:rsidR="00AD0BAF">
        <w:t>, which</w:t>
      </w:r>
      <w:r>
        <w:t xml:space="preserve"> determines the size of the coherent event data set relative to the rotor disk.</w:t>
      </w:r>
      <w:r w:rsidR="008533BD">
        <w:t xml:space="preserve"> </w:t>
      </w:r>
      <w:r>
        <w:t>It is the ratio of the height of the coherent dataset to the (assumed) rotor diameter.</w:t>
      </w:r>
      <w:r w:rsidR="008533BD">
        <w:t xml:space="preserve"> </w:t>
      </w:r>
      <w:r>
        <w:t xml:space="preserve">A value of </w:t>
      </w:r>
      <w:r w:rsidR="006F5104">
        <w:t>1.0</w:t>
      </w:r>
      <w:r>
        <w:t xml:space="preserve"> make</w:t>
      </w:r>
      <w:r w:rsidR="00AD0BAF">
        <w:t>s</w:t>
      </w:r>
      <w:r>
        <w:t xml:space="preserve"> the coherent structures the height of the rotor disk</w:t>
      </w:r>
      <w:r w:rsidR="002F0402">
        <w:t>;</w:t>
      </w:r>
      <w:r>
        <w:t xml:space="preserve"> 0.5 make</w:t>
      </w:r>
      <w:r w:rsidR="00AD0BAF">
        <w:t>s</w:t>
      </w:r>
      <w:r>
        <w:t xml:space="preserve"> them half the height of the rotor disk.</w:t>
      </w:r>
      <w:r w:rsidR="008533BD">
        <w:t xml:space="preserve"> </w:t>
      </w:r>
      <w:r>
        <w:t xml:space="preserve">If </w:t>
      </w:r>
      <w:r w:rsidR="00B8656D">
        <w:t xml:space="preserve">parameter </w:t>
      </w:r>
      <w:r w:rsidR="00B8656D" w:rsidRPr="00AC5FBB">
        <w:rPr>
          <w:i/>
        </w:rPr>
        <w:t>IECturbc</w:t>
      </w:r>
      <w:r w:rsidR="00B8656D">
        <w:t xml:space="preserve"> is KHTEST</w:t>
      </w:r>
      <w:r>
        <w:t xml:space="preserve">, TurbSim </w:t>
      </w:r>
      <w:r w:rsidR="00487CE9">
        <w:t>override</w:t>
      </w:r>
      <w:r w:rsidR="00AD0BAF">
        <w:t>s</w:t>
      </w:r>
      <w:r w:rsidR="00487CE9">
        <w:t xml:space="preserve"> </w:t>
      </w:r>
      <w:r w:rsidR="00B8656D">
        <w:rPr>
          <w:i/>
        </w:rPr>
        <w:t xml:space="preserve">DistScl </w:t>
      </w:r>
      <w:r w:rsidR="00487CE9">
        <w:t>with a value of</w:t>
      </w:r>
      <w:r>
        <w:t xml:space="preserve"> 1.0.</w:t>
      </w:r>
      <w:r w:rsidR="008533BD">
        <w:t xml:space="preserve"> </w:t>
      </w:r>
      <w:r w:rsidR="00487CE9">
        <w:t xml:space="preserve">When </w:t>
      </w:r>
      <w:r w:rsidR="00487CE9">
        <w:rPr>
          <w:i/>
        </w:rPr>
        <w:t>Randomize</w:t>
      </w:r>
      <w:r w:rsidR="00487CE9">
        <w:t xml:space="preserve"> is </w:t>
      </w:r>
      <w:r w:rsidR="00FA0587">
        <w:t>“</w:t>
      </w:r>
      <w:r w:rsidR="00487CE9">
        <w:t>true,</w:t>
      </w:r>
      <w:r w:rsidR="00FA0587">
        <w:t>”</w:t>
      </w:r>
      <w:r w:rsidR="00487CE9">
        <w:t xml:space="preserve"> t</w:t>
      </w:r>
      <w:r w:rsidR="0090578B">
        <w:t>he value of this</w:t>
      </w:r>
      <w:r w:rsidR="00487CE9">
        <w:t xml:space="preserve"> input is </w:t>
      </w:r>
      <w:r w:rsidR="0090578B">
        <w:t>overridden</w:t>
      </w:r>
      <w:r w:rsidR="00AD0BAF">
        <w:t xml:space="preserve"> (as discussed above)</w:t>
      </w:r>
      <w:r w:rsidR="00487CE9">
        <w:t>.</w:t>
      </w:r>
    </w:p>
    <w:p w:rsidR="00B400F1" w:rsidRDefault="00B400F1" w:rsidP="00B400F1">
      <w:pPr>
        <w:pStyle w:val="Head3"/>
      </w:pPr>
      <w:r>
        <w:t>CTLy</w:t>
      </w:r>
      <w:r w:rsidR="00487CE9">
        <w:t xml:space="preserve">: Lateral </w:t>
      </w:r>
      <w:r w:rsidR="004A255C">
        <w:t xml:space="preserve">Location </w:t>
      </w:r>
      <w:r w:rsidR="00487CE9">
        <w:t xml:space="preserve">of </w:t>
      </w:r>
      <w:r w:rsidR="004A255C">
        <w:t xml:space="preserve">Coherent Turbulence </w:t>
      </w:r>
      <w:r w:rsidR="00487CE9">
        <w:t>[-]</w:t>
      </w:r>
    </w:p>
    <w:p w:rsidR="00096C2D" w:rsidRPr="00487CE9" w:rsidRDefault="0077108B" w:rsidP="00096C2D">
      <w:pPr>
        <w:pStyle w:val="NRELText"/>
      </w:pPr>
      <w:r>
        <w:pict>
          <v:shape id="_x0000_s4007" type="#_x0000_t202" style="position:absolute;margin-left:0;margin-top:0;width:468pt;height:108.55pt;z-index:251665408;mso-wrap-distance-left:14.4pt;mso-position-horizontal:center;mso-position-horizontal-relative:margin;mso-position-vertical:top;mso-position-vertical-relative:margin" filled="f" stroked="f">
            <v:textbox style="mso-next-textbox:#_x0000_s4007" inset=",,,7.2pt">
              <w:txbxContent>
                <w:p w:rsidR="00263541" w:rsidRDefault="00263541" w:rsidP="008141DD">
                  <w:pPr>
                    <w:pStyle w:val="NRELTableCaption"/>
                    <w:spacing w:before="0"/>
                  </w:pPr>
                  <w:bookmarkStart w:id="139" w:name="Table_CTEventFile"/>
                  <w:bookmarkStart w:id="140" w:name="_Toc238955057"/>
                  <w:bookmarkStart w:id="141" w:name="_Toc336257238"/>
                  <w:r>
                    <w:t xml:space="preserve">Table </w:t>
                  </w:r>
                  <w:fldSimple w:instr=" SEQ Table \* ARABIC ">
                    <w:r>
                      <w:rPr>
                        <w:noProof/>
                      </w:rPr>
                      <w:t>8</w:t>
                    </w:r>
                  </w:fldSimple>
                  <w:bookmarkEnd w:id="139"/>
                  <w:r>
                    <w:t xml:space="preserve">. Valid </w:t>
                  </w:r>
                  <w:r w:rsidRPr="008141DD">
                    <w:rPr>
                      <w:i/>
                    </w:rPr>
                    <w:t>CTEventFile</w:t>
                  </w:r>
                  <w:r>
                    <w:t xml:space="preserve"> Entries</w:t>
                  </w:r>
                  <w:bookmarkEnd w:id="140"/>
                  <w:bookmarkEnd w:id="141"/>
                </w:p>
                <w:tbl>
                  <w:tblPr>
                    <w:tblW w:w="3999" w:type="pct"/>
                    <w:jc w:val="center"/>
                    <w:tblCellSpacing w:w="7" w:type="dxa"/>
                    <w:tblInd w:w="417" w:type="dxa"/>
                    <w:tblCellMar>
                      <w:top w:w="72" w:type="dxa"/>
                      <w:left w:w="72" w:type="dxa"/>
                      <w:bottom w:w="72" w:type="dxa"/>
                      <w:right w:w="72" w:type="dxa"/>
                    </w:tblCellMar>
                    <w:tblLook w:val="0000" w:firstRow="0" w:lastRow="0" w:firstColumn="0" w:lastColumn="0" w:noHBand="0" w:noVBand="0"/>
                  </w:tblPr>
                  <w:tblGrid>
                    <w:gridCol w:w="1687"/>
                    <w:gridCol w:w="5718"/>
                  </w:tblGrid>
                  <w:tr w:rsidR="00263541" w:rsidTr="00434E83">
                    <w:trPr>
                      <w:tblCellSpacing w:w="7" w:type="dxa"/>
                      <w:jc w:val="center"/>
                    </w:trPr>
                    <w:tc>
                      <w:tcPr>
                        <w:tcW w:w="1125"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34E83">
                    <w:trPr>
                      <w:tblCellSpacing w:w="7" w:type="dxa"/>
                      <w:jc w:val="center"/>
                    </w:trPr>
                    <w:tc>
                      <w:tcPr>
                        <w:tcW w:w="1125" w:type="pct"/>
                        <w:vAlign w:val="center"/>
                      </w:tcPr>
                      <w:p w:rsidR="00263541" w:rsidDel="008141DD" w:rsidRDefault="00263541">
                        <w:pPr>
                          <w:pStyle w:val="NRELTableText"/>
                        </w:pPr>
                        <w:r>
                          <w:t>DNS</w:t>
                        </w:r>
                      </w:p>
                    </w:tc>
                    <w:tc>
                      <w:tcPr>
                        <w:tcW w:w="3847" w:type="pct"/>
                        <w:vAlign w:val="center"/>
                      </w:tcPr>
                      <w:p w:rsidR="00263541" w:rsidRDefault="00263541" w:rsidP="00F04A49">
                        <w:pPr>
                          <w:pStyle w:val="NRELTableText"/>
                        </w:pPr>
                        <w:r>
                          <w:t>Reads DNS event files (</w:t>
                        </w:r>
                        <w:r w:rsidRPr="002F16EF">
                          <w:rPr>
                            <w:i/>
                          </w:rPr>
                          <w:t>CTEventPath</w:t>
                        </w:r>
                        <w:r>
                          <w:t>\Events.dns)</w:t>
                        </w:r>
                      </w:p>
                    </w:tc>
                  </w:tr>
                  <w:tr w:rsidR="00263541" w:rsidTr="00434E83">
                    <w:trPr>
                      <w:tblCellSpacing w:w="7" w:type="dxa"/>
                      <w:jc w:val="center"/>
                    </w:trPr>
                    <w:tc>
                      <w:tcPr>
                        <w:tcW w:w="1125" w:type="pct"/>
                        <w:vAlign w:val="center"/>
                      </w:tcPr>
                      <w:p w:rsidR="00263541" w:rsidRDefault="00263541">
                        <w:pPr>
                          <w:pStyle w:val="NRELTableText"/>
                        </w:pPr>
                        <w:r>
                          <w:t>LES</w:t>
                        </w:r>
                      </w:p>
                    </w:tc>
                    <w:tc>
                      <w:tcPr>
                        <w:tcW w:w="3847" w:type="pct"/>
                        <w:vAlign w:val="center"/>
                      </w:tcPr>
                      <w:p w:rsidR="00263541" w:rsidRDefault="00263541" w:rsidP="00F04A49">
                        <w:pPr>
                          <w:pStyle w:val="NRELTableText"/>
                        </w:pPr>
                        <w:r>
                          <w:t>Reads LES event files (</w:t>
                        </w:r>
                        <w:r w:rsidRPr="002F16EF">
                          <w:rPr>
                            <w:i/>
                          </w:rPr>
                          <w:t>CTEventPath</w:t>
                        </w:r>
                        <w:r>
                          <w:t>\Events.les)</w:t>
                        </w:r>
                      </w:p>
                    </w:tc>
                  </w:tr>
                  <w:tr w:rsidR="00263541" w:rsidTr="00434E83">
                    <w:trPr>
                      <w:tblCellSpacing w:w="7" w:type="dxa"/>
                      <w:jc w:val="center"/>
                    </w:trPr>
                    <w:tc>
                      <w:tcPr>
                        <w:tcW w:w="1125" w:type="pct"/>
                        <w:tcBorders>
                          <w:bottom w:val="single" w:sz="6" w:space="0" w:color="auto"/>
                        </w:tcBorders>
                        <w:vAlign w:val="center"/>
                      </w:tcPr>
                      <w:p w:rsidR="00263541" w:rsidRDefault="00263541">
                        <w:pPr>
                          <w:pStyle w:val="NRELTableText"/>
                        </w:pPr>
                        <w:r>
                          <w:t>Random</w:t>
                        </w:r>
                      </w:p>
                    </w:tc>
                    <w:tc>
                      <w:tcPr>
                        <w:tcW w:w="3847" w:type="pct"/>
                        <w:tcBorders>
                          <w:bottom w:val="single" w:sz="6" w:space="0" w:color="auto"/>
                        </w:tcBorders>
                        <w:vAlign w:val="center"/>
                      </w:tcPr>
                      <w:p w:rsidR="00263541" w:rsidRDefault="00263541" w:rsidP="00F04A49">
                        <w:pPr>
                          <w:pStyle w:val="NRELTableText"/>
                        </w:pPr>
                        <w:r>
                          <w:t>Randomly chooses between LES and DNS (equal probability)</w:t>
                        </w:r>
                      </w:p>
                    </w:tc>
                  </w:tr>
                </w:tbl>
                <w:p w:rsidR="00263541" w:rsidRDefault="00263541" w:rsidP="008141DD"/>
              </w:txbxContent>
            </v:textbox>
            <w10:wrap type="square" anchorx="margin" anchory="margin"/>
          </v:shape>
        </w:pict>
      </w:r>
      <w:r w:rsidR="00E11AD5">
        <w:t>Th</w:t>
      </w:r>
      <w:r w:rsidR="00487CE9">
        <w:t xml:space="preserve">is </w:t>
      </w:r>
      <w:r w:rsidR="00E11AD5">
        <w:t xml:space="preserve">parameter </w:t>
      </w:r>
      <w:r w:rsidR="00096C2D">
        <w:t xml:space="preserve">laterally </w:t>
      </w:r>
      <w:r w:rsidR="00E11AD5">
        <w:t>position</w:t>
      </w:r>
      <w:r w:rsidR="00487CE9">
        <w:t>s</w:t>
      </w:r>
      <w:r w:rsidR="00E11AD5">
        <w:t xml:space="preserve"> the coherent structures</w:t>
      </w:r>
      <w:r w:rsidR="00096C2D">
        <w:t xml:space="preserve"> from the KH billow</w:t>
      </w:r>
      <w:r w:rsidR="00E11AD5">
        <w:t xml:space="preserve"> on the rotor disk.</w:t>
      </w:r>
      <w:r w:rsidR="008533BD">
        <w:t xml:space="preserve"> </w:t>
      </w:r>
      <w:r w:rsidR="00487CE9" w:rsidRPr="00487CE9">
        <w:rPr>
          <w:i/>
        </w:rPr>
        <w:t>CTLy</w:t>
      </w:r>
      <w:r w:rsidR="00E11AD5">
        <w:t xml:space="preserve"> is the fractional location of the tower centerline from the right to left side (looking downwind) of the coherent event dataset.</w:t>
      </w:r>
      <w:r w:rsidR="008533BD">
        <w:t xml:space="preserve"> </w:t>
      </w:r>
      <w:r w:rsidR="00096C2D">
        <w:t>A value of 0.5 puts the tower centerline in the center of the billow.</w:t>
      </w:r>
      <w:r w:rsidR="008533BD">
        <w:t xml:space="preserve"> </w:t>
      </w:r>
      <w:r w:rsidR="00E11AD5">
        <w:t xml:space="preserve">The coherent structures are periodic in </w:t>
      </w:r>
      <w:r w:rsidR="00D34B9F">
        <w:t xml:space="preserve">the lateral </w:t>
      </w:r>
      <w:r w:rsidR="00E11AD5">
        <w:t>direction so they cover the grid horizontally, regardless of the location of the tower centerline.</w:t>
      </w:r>
      <w:r w:rsidR="008533BD">
        <w:t xml:space="preserve"> </w:t>
      </w:r>
      <w:r w:rsidR="00013EBF">
        <w:fldChar w:fldCharType="begin"/>
      </w:r>
      <w:r w:rsidR="00D34B9F">
        <w:instrText xml:space="preserve"> REF Figure_CohScaling \h </w:instrText>
      </w:r>
      <w:r w:rsidR="00013EBF">
        <w:fldChar w:fldCharType="separate"/>
      </w:r>
      <w:r w:rsidR="00263541">
        <w:t xml:space="preserve">Figure </w:t>
      </w:r>
      <w:r w:rsidR="00263541">
        <w:rPr>
          <w:noProof/>
        </w:rPr>
        <w:t>16</w:t>
      </w:r>
      <w:r w:rsidR="00013EBF">
        <w:fldChar w:fldCharType="end"/>
      </w:r>
      <w:r w:rsidR="00D34B9F">
        <w:t xml:space="preserve"> shows </w:t>
      </w:r>
      <w:r w:rsidR="00096C2D">
        <w:t xml:space="preserve">coherent structure scaling with </w:t>
      </w:r>
      <w:r w:rsidR="00D34B9F">
        <w:rPr>
          <w:i/>
        </w:rPr>
        <w:t>CTLy</w:t>
      </w:r>
      <w:r w:rsidR="00D34B9F">
        <w:t xml:space="preserve"> </w:t>
      </w:r>
      <w:r w:rsidR="00096C2D">
        <w:t>on the abscissa.</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sidRPr="00487CE9">
        <w:rPr>
          <w:i/>
        </w:rPr>
        <w:t>CTLy</w:t>
      </w:r>
      <w:r w:rsidR="00B8656D">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the value of this input is overridden</w:t>
      </w:r>
      <w:r w:rsidR="00AD0BAF">
        <w:t xml:space="preserve"> (see the discussion of </w:t>
      </w:r>
      <w:r w:rsidR="00AD0BAF">
        <w:rPr>
          <w:i/>
        </w:rPr>
        <w:t>Randomize</w:t>
      </w:r>
      <w:r w:rsidR="00AD0BAF">
        <w:t>)</w:t>
      </w:r>
      <w:r w:rsidR="00096C2D">
        <w:t>.</w:t>
      </w:r>
    </w:p>
    <w:p w:rsidR="00B400F1" w:rsidRDefault="00B400F1" w:rsidP="00B400F1">
      <w:pPr>
        <w:pStyle w:val="Head3"/>
      </w:pPr>
      <w:r>
        <w:lastRenderedPageBreak/>
        <w:t>CTLz</w:t>
      </w:r>
      <w:r w:rsidR="00487CE9">
        <w:t xml:space="preserve">: Vertical </w:t>
      </w:r>
      <w:r w:rsidR="004A255C">
        <w:t xml:space="preserve">Location </w:t>
      </w:r>
      <w:r w:rsidR="00487CE9">
        <w:t xml:space="preserve">of </w:t>
      </w:r>
      <w:r w:rsidR="004A255C">
        <w:t>Coherent T</w:t>
      </w:r>
      <w:r w:rsidR="00487CE9">
        <w:t>urbulence [-]</w:t>
      </w:r>
    </w:p>
    <w:p w:rsidR="001075F5" w:rsidRDefault="00E11AD5" w:rsidP="009B2DE1">
      <w:pPr>
        <w:pStyle w:val="NRELText"/>
      </w:pPr>
      <w:r w:rsidRPr="009B2DE1">
        <w:t>Th</w:t>
      </w:r>
      <w:r w:rsidR="00096C2D" w:rsidRPr="009B2DE1">
        <w:t xml:space="preserve">is </w:t>
      </w:r>
      <w:r w:rsidRPr="009B2DE1">
        <w:t xml:space="preserve">parameter </w:t>
      </w:r>
      <w:r w:rsidR="00096C2D" w:rsidRPr="009B2DE1">
        <w:t>positions the coherent structures vertically on the rotor disk.</w:t>
      </w:r>
      <w:r w:rsidR="008533BD" w:rsidRPr="009B2DE1">
        <w:t xml:space="preserve"> </w:t>
      </w:r>
      <w:r w:rsidR="00096C2D" w:rsidRPr="00F8464B">
        <w:rPr>
          <w:i/>
        </w:rPr>
        <w:t>CTLz</w:t>
      </w:r>
      <w:r w:rsidR="00096C2D" w:rsidRPr="009B2DE1">
        <w:t xml:space="preserve"> </w:t>
      </w:r>
      <w:r w:rsidRPr="009B2DE1">
        <w:t>is the fractional location of hub height from the bottom</w:t>
      </w:r>
      <w:r>
        <w:t xml:space="preserve"> of the dataset.</w:t>
      </w:r>
      <w:r w:rsidR="008533BD">
        <w:t xml:space="preserve"> </w:t>
      </w:r>
      <w:r w:rsidR="00096C2D">
        <w:t>A value of 0.5 places the vertical center of the billow at hub height</w:t>
      </w:r>
      <w:r>
        <w:t>.</w:t>
      </w:r>
      <w:r w:rsidR="008533BD">
        <w:t xml:space="preserve"> </w:t>
      </w:r>
      <w:r>
        <w:t>The structures are constant above and below the top and bottom of the dataset.</w:t>
      </w:r>
      <w:r w:rsidR="008533BD">
        <w:t xml:space="preserve"> </w:t>
      </w:r>
      <w:r w:rsidR="00013EBF">
        <w:fldChar w:fldCharType="begin"/>
      </w:r>
      <w:r>
        <w:instrText xml:space="preserve"> REF Figure_CohScaling \h </w:instrText>
      </w:r>
      <w:r w:rsidR="00013EBF">
        <w:fldChar w:fldCharType="separate"/>
      </w:r>
      <w:r w:rsidR="00263541">
        <w:t xml:space="preserve">Figure </w:t>
      </w:r>
      <w:r w:rsidR="00263541">
        <w:rPr>
          <w:noProof/>
        </w:rPr>
        <w:t>16</w:t>
      </w:r>
      <w:r w:rsidR="00013EBF">
        <w:fldChar w:fldCharType="end"/>
      </w:r>
      <w:r>
        <w:t xml:space="preserve"> </w:t>
      </w:r>
      <w:r w:rsidR="00FA0587">
        <w:t xml:space="preserve">shows </w:t>
      </w:r>
      <w:r>
        <w:t>how the structures are scaled.</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Pr>
          <w:i/>
        </w:rPr>
        <w:t xml:space="preserve">CTLz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 xml:space="preserve">the value of this input </w:t>
      </w:r>
      <w:r w:rsidR="00F72916">
        <w:t xml:space="preserve">also </w:t>
      </w:r>
      <w:r w:rsidR="00FA0587">
        <w:t xml:space="preserve">is </w:t>
      </w:r>
      <w:r w:rsidR="0090578B">
        <w:t>overridden</w:t>
      </w:r>
      <w:r w:rsidR="00AD0BAF">
        <w:t xml:space="preserve"> (see the discussion of </w:t>
      </w:r>
      <w:r w:rsidR="00AD0BAF">
        <w:rPr>
          <w:i/>
        </w:rPr>
        <w:t>Randomize</w:t>
      </w:r>
      <w:r w:rsidR="00AD0BAF">
        <w:t>)</w:t>
      </w:r>
      <w:r w:rsidR="00096C2D">
        <w:t>.</w:t>
      </w:r>
    </w:p>
    <w:p w:rsidR="00B400F1" w:rsidRDefault="00B400F1" w:rsidP="00B400F1">
      <w:pPr>
        <w:pStyle w:val="Head3"/>
      </w:pPr>
      <w:r>
        <w:t>CTStartTime</w:t>
      </w:r>
      <w:r w:rsidR="00D34B9F">
        <w:t xml:space="preserve">: </w:t>
      </w:r>
      <w:r w:rsidR="00C963E0">
        <w:t xml:space="preserve">Minimum </w:t>
      </w:r>
      <w:r w:rsidR="004A255C">
        <w:t xml:space="preserve">Start Time </w:t>
      </w:r>
      <w:r w:rsidR="00C963E0">
        <w:t xml:space="preserve">for </w:t>
      </w:r>
      <w:r w:rsidR="004A255C">
        <w:t>Coherent T</w:t>
      </w:r>
      <w:r w:rsidR="00C963E0">
        <w:t>urbulence [s]</w:t>
      </w:r>
    </w:p>
    <w:p w:rsidR="00510E55" w:rsidRDefault="0077108B">
      <w:pPr>
        <w:pStyle w:val="NRELText"/>
      </w:pPr>
      <w:r>
        <w:rPr>
          <w:noProof/>
        </w:rPr>
        <w:pict>
          <v:shape id="_x0000_s3362" type="#_x0000_t202" style="position:absolute;margin-left:1703.8pt;margin-top:0;width:240.5pt;height:279.35pt;z-index:251645952;mso-position-horizontal:right;mso-position-horizontal-relative:margin;mso-position-vertical:top;mso-position-vertical-relative:margin;v-text-anchor:bottom" stroked="f">
            <v:textbox style="mso-next-textbox:#_x0000_s3362" inset="3.6pt,.72pt,3.6pt,.72pt">
              <w:txbxContent>
                <w:p w:rsidR="00263541" w:rsidRDefault="00263541" w:rsidP="00960CC7">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331C376" wp14:editId="37247044">
                        <wp:extent cx="2971800" cy="2667000"/>
                        <wp:effectExtent l="19050" t="0" r="0" b="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a:blip r:embed="rId200"/>
                                <a:srcRect l="1924" t="5235" r="1849" b="2951"/>
                                <a:stretch>
                                  <a:fillRect/>
                                </a:stretch>
                              </pic:blipFill>
                              <pic:spPr>
                                <a:xfrm>
                                  <a:off x="0" y="0"/>
                                  <a:ext cx="2971800" cy="2667000"/>
                                </a:xfrm>
                                <a:prstGeom prst="rect">
                                  <a:avLst/>
                                </a:prstGeom>
                              </pic:spPr>
                            </pic:pic>
                          </a:graphicData>
                        </a:graphic>
                      </wp:inline>
                    </w:drawing>
                  </w:r>
                </w:p>
                <w:p w:rsidR="00263541" w:rsidRDefault="00263541" w:rsidP="00EE6E1C">
                  <w:pPr>
                    <w:pStyle w:val="NRELFigureCaption"/>
                  </w:pPr>
                  <w:bookmarkStart w:id="142" w:name="Figure_CohScaling"/>
                  <w:bookmarkStart w:id="143" w:name="_Toc335905351"/>
                  <w:bookmarkStart w:id="144" w:name="_Toc336257203"/>
                  <w:r>
                    <w:t xml:space="preserve">Figure </w:t>
                  </w:r>
                  <w:fldSimple w:instr=" SEQ Figures \* MERGEFORMAT ">
                    <w:r>
                      <w:rPr>
                        <w:noProof/>
                      </w:rPr>
                      <w:t>16</w:t>
                    </w:r>
                  </w:fldSimple>
                  <w:bookmarkEnd w:id="142"/>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143"/>
                  <w:bookmarkEnd w:id="144"/>
                </w:p>
              </w:txbxContent>
            </v:textbox>
            <w10:wrap type="square" anchorx="margin" anchory="margin"/>
          </v:shape>
        </w:pict>
      </w:r>
      <w:r w:rsidR="00282F7C">
        <w:t xml:space="preserve">The </w:t>
      </w:r>
      <w:r w:rsidR="00D34B9F" w:rsidRPr="00D34B9F">
        <w:rPr>
          <w:i/>
        </w:rPr>
        <w:t>CTStartTime</w:t>
      </w:r>
      <w:r w:rsidR="00D34B9F">
        <w:t xml:space="preserve"> </w:t>
      </w:r>
      <w:r w:rsidR="00282F7C">
        <w:t xml:space="preserve">parameter is used to determine where the first coherent structure will be placed in the </w:t>
      </w:r>
      <w:r w:rsidR="00CC59F8">
        <w:t>time-step</w:t>
      </w:r>
      <w:r w:rsidR="00282F7C">
        <w:t xml:space="preserve"> file.</w:t>
      </w:r>
      <w:r w:rsidR="008533BD">
        <w:t xml:space="preserve"> </w:t>
      </w:r>
      <w:r w:rsidR="00282F7C">
        <w:t xml:space="preserve">TurbSim </w:t>
      </w:r>
      <w:r w:rsidR="00FA0587">
        <w:t>ensures</w:t>
      </w:r>
      <w:r w:rsidR="00282F7C">
        <w:t xml:space="preserve"> that the first event in the coherent </w:t>
      </w:r>
      <w:r w:rsidR="00CC59F8">
        <w:t>time-step</w:t>
      </w:r>
      <w:r w:rsidR="00282F7C">
        <w:t xml:space="preserve"> file </w:t>
      </w:r>
      <w:r w:rsidR="00FA0587">
        <w:t xml:space="preserve">does </w:t>
      </w:r>
      <w:r w:rsidR="00282F7C">
        <w:t>not occur before the time entered here</w:t>
      </w:r>
      <w:r w:rsidR="00C963E0">
        <w:t xml:space="preserve"> </w:t>
      </w:r>
      <w:r w:rsidR="00FA0587">
        <w:t>(</w:t>
      </w:r>
      <w:r w:rsidR="00C963E0">
        <w:t>in seconds</w:t>
      </w:r>
      <w:r w:rsidR="00FA0587">
        <w:t>)</w:t>
      </w:r>
      <w:r w:rsidR="00282F7C">
        <w:t>.</w:t>
      </w:r>
      <w:r w:rsidR="008533BD">
        <w:t xml:space="preserve"> </w:t>
      </w:r>
      <w:r w:rsidR="00282F7C">
        <w:t>This feature can be useful if you do not want a turbine to encounter coherent structures during the startup transient of a simulation.</w:t>
      </w:r>
    </w:p>
    <w:p w:rsidR="00282F7C" w:rsidRDefault="00282F7C">
      <w:pPr>
        <w:pStyle w:val="Head1"/>
      </w:pPr>
      <w:bookmarkStart w:id="145" w:name="_Toc108431538"/>
      <w:bookmarkStart w:id="146" w:name="_Toc111947844"/>
      <w:bookmarkStart w:id="147" w:name="Heading_OutputFiles"/>
      <w:bookmarkStart w:id="148" w:name="_Toc336257140"/>
      <w:r>
        <w:t xml:space="preserve">Output </w:t>
      </w:r>
      <w:r w:rsidR="005F415E">
        <w:t>F</w:t>
      </w:r>
      <w:r>
        <w:t>iles</w:t>
      </w:r>
      <w:bookmarkEnd w:id="145"/>
      <w:bookmarkEnd w:id="146"/>
      <w:bookmarkEnd w:id="147"/>
      <w:bookmarkEnd w:id="148"/>
    </w:p>
    <w:p w:rsidR="00CE2E82" w:rsidRDefault="00982326" w:rsidP="00CE2E82">
      <w:pPr>
        <w:pStyle w:val="NRELText"/>
      </w:pPr>
      <w:r>
        <w:t xml:space="preserve">TurbSim </w:t>
      </w:r>
      <w:r w:rsidR="00282F7C">
        <w:t xml:space="preserve">can generate </w:t>
      </w:r>
      <w:r w:rsidR="002F267B">
        <w:t>several</w:t>
      </w:r>
      <w:r w:rsidR="008F47D8">
        <w:t xml:space="preserve"> </w:t>
      </w:r>
      <w:r w:rsidR="00282F7C">
        <w:t>different sets of output files.</w:t>
      </w:r>
      <w:r w:rsidR="008533BD">
        <w:t xml:space="preserve"> </w:t>
      </w:r>
      <w:r w:rsidR="00282F7C">
        <w:t xml:space="preserve">They </w:t>
      </w:r>
      <w:r w:rsidR="00590C0E">
        <w:t xml:space="preserve">have </w:t>
      </w:r>
      <w:r w:rsidR="00282F7C">
        <w:t xml:space="preserve">the root name of the </w:t>
      </w:r>
      <w:r>
        <w:t xml:space="preserve">TurbSim </w:t>
      </w:r>
      <w:r w:rsidR="00282F7C">
        <w:t>input file</w:t>
      </w:r>
      <w:r w:rsidR="00590C0E">
        <w:t>,</w:t>
      </w:r>
      <w:r w:rsidR="00282F7C">
        <w:t xml:space="preserve"> and </w:t>
      </w:r>
      <w:r w:rsidR="00590C0E">
        <w:t xml:space="preserve">their </w:t>
      </w:r>
      <w:r w:rsidR="00282F7C">
        <w:t>extensions indicate what type of files they are.</w:t>
      </w:r>
      <w:r w:rsidR="008533BD">
        <w:t xml:space="preserve"> </w:t>
      </w:r>
      <w:r w:rsidR="003729AB">
        <w:t>T</w:t>
      </w:r>
      <w:r w:rsidR="00282F7C">
        <w:t xml:space="preserve">he </w:t>
      </w:r>
      <w:r w:rsidR="00013EBF">
        <w:fldChar w:fldCharType="begin"/>
      </w:r>
      <w:r w:rsidR="008F47D8">
        <w:instrText xml:space="preserve"> REF Heading_RuntimeOpts \h </w:instrText>
      </w:r>
      <w:r w:rsidR="00013EBF">
        <w:fldChar w:fldCharType="separate"/>
      </w:r>
      <w:r w:rsidR="00263541">
        <w:t>Runtime Options</w:t>
      </w:r>
      <w:r w:rsidR="00013EBF">
        <w:fldChar w:fldCharType="end"/>
      </w:r>
      <w:r w:rsidR="00282F7C">
        <w:t xml:space="preserve"> section </w:t>
      </w:r>
      <w:r w:rsidR="000766EE">
        <w:t>(</w:t>
      </w:r>
      <w:r w:rsidR="00282F7C">
        <w:t>above</w:t>
      </w:r>
      <w:r w:rsidR="000766EE">
        <w:t>)</w:t>
      </w:r>
      <w:r w:rsidR="00282F7C">
        <w:t xml:space="preserve"> </w:t>
      </w:r>
      <w:r w:rsidR="003729AB">
        <w:t>describes</w:t>
      </w:r>
      <w:r w:rsidR="00282F7C">
        <w:t xml:space="preserve"> how to tell </w:t>
      </w:r>
      <w:r>
        <w:t xml:space="preserve">TurbSim </w:t>
      </w:r>
      <w:r w:rsidR="00B8656D">
        <w:t>which sets to output.</w:t>
      </w:r>
    </w:p>
    <w:p w:rsidR="00282F7C" w:rsidRDefault="00282F7C">
      <w:pPr>
        <w:pStyle w:val="Head2"/>
        <w:outlineLvl w:val="0"/>
      </w:pPr>
      <w:bookmarkStart w:id="149" w:name="_Toc108431539"/>
      <w:bookmarkStart w:id="150" w:name="_Toc111947845"/>
      <w:bookmarkStart w:id="151" w:name="_Toc336257141"/>
      <w:r>
        <w:t xml:space="preserve">Summary </w:t>
      </w:r>
      <w:r w:rsidR="000B79BB">
        <w:t>F</w:t>
      </w:r>
      <w:r>
        <w:t>iles</w:t>
      </w:r>
      <w:bookmarkEnd w:id="149"/>
      <w:bookmarkEnd w:id="150"/>
      <w:bookmarkEnd w:id="151"/>
    </w:p>
    <w:p w:rsidR="00510E55" w:rsidRDefault="00982326">
      <w:pPr>
        <w:pStyle w:val="NRELText"/>
      </w:pPr>
      <w:r>
        <w:t xml:space="preserve">TurbSim </w:t>
      </w:r>
      <w:r w:rsidR="00282F7C">
        <w:t>generates a summar</w:t>
      </w:r>
      <w:r w:rsidR="002B6398">
        <w:t>y file for all runs.</w:t>
      </w:r>
      <w:r w:rsidR="008533BD">
        <w:t xml:space="preserve"> </w:t>
      </w:r>
      <w:r w:rsidR="002B6398">
        <w:t>This summary file</w:t>
      </w:r>
      <w:r w:rsidR="00DD419D">
        <w:t xml:space="preserve"> is a text file with</w:t>
      </w:r>
      <w:r w:rsidR="002B6398">
        <w:t xml:space="preserve"> a </w:t>
      </w:r>
      <w:r w:rsidR="000E2C30">
        <w:t>“</w:t>
      </w:r>
      <w:r w:rsidR="00282F7C" w:rsidRPr="000E2C30">
        <w:t>.</w:t>
      </w:r>
      <w:r w:rsidR="004179FA" w:rsidRPr="004179FA">
        <w:t>sum</w:t>
      </w:r>
      <w:r w:rsidR="000E2C30">
        <w:t>”</w:t>
      </w:r>
      <w:r w:rsidR="00282F7C">
        <w:t xml:space="preserve"> extension.</w:t>
      </w:r>
      <w:r w:rsidR="008533BD">
        <w:t xml:space="preserve"> </w:t>
      </w:r>
      <w:r w:rsidR="00282F7C">
        <w:t xml:space="preserve">The first part of the file tells you what </w:t>
      </w:r>
      <w:r w:rsidR="003729AB">
        <w:t xml:space="preserve">was </w:t>
      </w:r>
      <w:r w:rsidR="00282F7C">
        <w:t>specified in the input file.</w:t>
      </w:r>
      <w:r w:rsidR="008533BD">
        <w:t xml:space="preserve"> </w:t>
      </w:r>
      <w:r w:rsidR="00282F7C">
        <w:t xml:space="preserve">After that, </w:t>
      </w:r>
      <w:r>
        <w:t xml:space="preserve">TurbSim </w:t>
      </w:r>
      <w:r w:rsidR="00282F7C">
        <w:t>prints out many statistics for the run</w:t>
      </w:r>
      <w:r w:rsidR="006F5872">
        <w:t>.</w:t>
      </w:r>
      <w:r w:rsidR="008533BD">
        <w:t xml:space="preserve"> </w:t>
      </w:r>
      <w:r w:rsidR="00CD50CD">
        <w:t xml:space="preserve">These statistics are calculated using the entire </w:t>
      </w:r>
      <w:r w:rsidR="002B6398">
        <w:rPr>
          <w:i/>
        </w:rPr>
        <w:t>AnalysisTime</w:t>
      </w:r>
      <w:r w:rsidR="0088774F">
        <w:t xml:space="preserve"> so if a shorter </w:t>
      </w:r>
      <w:r w:rsidR="002B6398" w:rsidRPr="002B6398">
        <w:rPr>
          <w:i/>
        </w:rPr>
        <w:t>UsableTime</w:t>
      </w:r>
      <w:r w:rsidR="003729AB">
        <w:rPr>
          <w:i/>
        </w:rPr>
        <w:t xml:space="preserve"> </w:t>
      </w:r>
      <w:r w:rsidR="003729AB">
        <w:t>was requested</w:t>
      </w:r>
      <w:r w:rsidR="0088774F">
        <w:t xml:space="preserve">, the statistics of the output time series </w:t>
      </w:r>
      <w:r w:rsidR="003729AB">
        <w:t xml:space="preserve">could </w:t>
      </w:r>
      <w:r w:rsidR="0088774F">
        <w:t>be different than what is displayed in the summary file.</w:t>
      </w:r>
      <w:r w:rsidR="008533BD">
        <w:t xml:space="preserve"> </w:t>
      </w:r>
      <w:r w:rsidR="0088774F">
        <w:t>Also k</w:t>
      </w:r>
      <w:r w:rsidR="006F5872">
        <w:t xml:space="preserve">eep in mind that </w:t>
      </w:r>
      <w:r w:rsidR="00260A4A">
        <w:t xml:space="preserve">the turbulence </w:t>
      </w:r>
      <w:r w:rsidR="006F5872">
        <w:t>statistics are for the background turbulence</w:t>
      </w:r>
      <w:r w:rsidR="003729AB">
        <w:t xml:space="preserve"> only;</w:t>
      </w:r>
      <w:r w:rsidR="006F5872">
        <w:t xml:space="preserve"> </w:t>
      </w:r>
      <w:r w:rsidR="003729AB">
        <w:t>t</w:t>
      </w:r>
      <w:r w:rsidR="006F5872">
        <w:t xml:space="preserve">hey do not include effects of any coherent structures generated in coherent </w:t>
      </w:r>
      <w:r w:rsidR="002C2B4A">
        <w:t>turbulence time-</w:t>
      </w:r>
      <w:r w:rsidR="006F5872">
        <w:t>step files.</w:t>
      </w:r>
      <w:r w:rsidR="008533BD">
        <w:t xml:space="preserve"> </w:t>
      </w:r>
      <w:r w:rsidR="00282F7C">
        <w:t xml:space="preserve">If a coherent </w:t>
      </w:r>
      <w:r w:rsidR="002C2B4A">
        <w:t>turbulence time-</w:t>
      </w:r>
      <w:r w:rsidR="00282F7C">
        <w:t xml:space="preserve">step file is generated, </w:t>
      </w:r>
      <w:r>
        <w:t xml:space="preserve">TurbSim </w:t>
      </w:r>
      <w:r w:rsidR="00282F7C">
        <w:t>prints the number of events and the total length of those events in the summary file.</w:t>
      </w:r>
      <w:r w:rsidR="008533BD">
        <w:t xml:space="preserve"> </w:t>
      </w:r>
      <w:r w:rsidR="00282F7C">
        <w:t xml:space="preserve">If </w:t>
      </w:r>
      <w:r w:rsidR="000E38C3" w:rsidRPr="000E38C3">
        <w:t>Bladed</w:t>
      </w:r>
      <w:r w:rsidR="008F47D8">
        <w:rPr>
          <w:i/>
        </w:rPr>
        <w:t>-</w:t>
      </w:r>
      <w:r w:rsidR="008F47D8" w:rsidRPr="00CD50CD">
        <w:t>style</w:t>
      </w:r>
      <w:r w:rsidR="008F47D8">
        <w:rPr>
          <w:i/>
        </w:rPr>
        <w:t xml:space="preserve"> </w:t>
      </w:r>
      <w:r w:rsidR="00282F7C">
        <w:t xml:space="preserve">FF files or </w:t>
      </w:r>
      <w:r w:rsidR="008F47D8">
        <w:t xml:space="preserve">separate </w:t>
      </w:r>
      <w:r w:rsidR="00282F7C">
        <w:t>tower output</w:t>
      </w:r>
      <w:r w:rsidR="003729AB">
        <w:t xml:space="preserve"> are requested</w:t>
      </w:r>
      <w:r w:rsidR="00282F7C">
        <w:t xml:space="preserve">, </w:t>
      </w:r>
      <w:r>
        <w:t xml:space="preserve">TurbSim </w:t>
      </w:r>
      <w:r w:rsidR="00282F7C">
        <w:t>add</w:t>
      </w:r>
      <w:r w:rsidR="003729AB">
        <w:t>s</w:t>
      </w:r>
      <w:r w:rsidR="00282F7C">
        <w:t xml:space="preserve"> another section that tells AeroDyn how to convert the normalized data to floating-point form.</w:t>
      </w:r>
    </w:p>
    <w:p w:rsidR="00282F7C" w:rsidRDefault="00502E14">
      <w:pPr>
        <w:pStyle w:val="Head2"/>
        <w:outlineLvl w:val="0"/>
      </w:pPr>
      <w:bookmarkStart w:id="152" w:name="_Toc108431540"/>
      <w:bookmarkStart w:id="153" w:name="_Toc111947846"/>
      <w:bookmarkStart w:id="154" w:name="_Toc336257142"/>
      <w:r>
        <w:t>Hub</w:t>
      </w:r>
      <w:r w:rsidR="000B79BB">
        <w:t>-Height Binary Files</w:t>
      </w:r>
      <w:bookmarkEnd w:id="152"/>
      <w:bookmarkEnd w:id="153"/>
      <w:bookmarkEnd w:id="154"/>
    </w:p>
    <w:p w:rsidR="00CE2E82" w:rsidRDefault="00282F7C" w:rsidP="00CE2E82">
      <w:pPr>
        <w:pStyle w:val="NRELText"/>
      </w:pPr>
      <w:r>
        <w:t>The</w:t>
      </w:r>
      <w:r w:rsidR="00F87794">
        <w:t xml:space="preserve"> hub-height binary</w:t>
      </w:r>
      <w:r>
        <w:t xml:space="preserve"> files </w:t>
      </w:r>
      <w:r w:rsidR="00F87794">
        <w:t>are in a machine-readable form designed to be read</w:t>
      </w:r>
      <w:r>
        <w:t xml:space="preserve"> by GenPro</w:t>
      </w:r>
      <w:r w:rsidR="007D3678">
        <w:t>, a</w:t>
      </w:r>
      <w:r w:rsidR="00F87794">
        <w:t xml:space="preserve"> postpro</w:t>
      </w:r>
      <w:r>
        <w:t xml:space="preserve">cessor </w:t>
      </w:r>
      <w:r w:rsidR="00345C2C">
        <w:t>from the National Center for Atmospheric Research (NCAR)</w:t>
      </w:r>
      <w:r>
        <w:t>.</w:t>
      </w:r>
      <w:r w:rsidR="008533BD">
        <w:t xml:space="preserve"> </w:t>
      </w:r>
      <w:r w:rsidR="00982326">
        <w:t xml:space="preserve">TurbSim </w:t>
      </w:r>
      <w:r>
        <w:t xml:space="preserve">gives </w:t>
      </w:r>
      <w:r w:rsidR="005510FF">
        <w:t xml:space="preserve">these </w:t>
      </w:r>
      <w:r w:rsidR="005510FF">
        <w:lastRenderedPageBreak/>
        <w:t>files</w:t>
      </w:r>
      <w:r>
        <w:t xml:space="preserve"> a </w:t>
      </w:r>
      <w:r w:rsidR="000E2C30">
        <w:t>“</w:t>
      </w:r>
      <w:r w:rsidR="004179FA" w:rsidRPr="004179FA">
        <w:t>.bin</w:t>
      </w:r>
      <w:r w:rsidR="000E2C30">
        <w:t>”</w:t>
      </w:r>
      <w:r>
        <w:t xml:space="preserve"> extension.</w:t>
      </w:r>
      <w:r w:rsidR="008533BD">
        <w:t xml:space="preserve"> </w:t>
      </w:r>
      <w:r w:rsidR="008615D0">
        <w:t>At each time step, TurbSim writes the values of a series of parameters</w:t>
      </w:r>
      <w:r w:rsidR="00C35BDA">
        <w:t xml:space="preserve"> </w:t>
      </w:r>
      <w:r w:rsidR="008615D0">
        <w:t>in the binary file.</w:t>
      </w:r>
      <w:r w:rsidR="008533BD">
        <w:t xml:space="preserve"> </w:t>
      </w:r>
      <w:r w:rsidR="00C35BDA">
        <w:t xml:space="preserve">The parameters are listed in </w:t>
      </w:r>
      <w:r w:rsidR="00013EBF">
        <w:fldChar w:fldCharType="begin"/>
      </w:r>
      <w:r w:rsidR="00C35BDA">
        <w:instrText xml:space="preserve"> REF Table_GenProBinary \h </w:instrText>
      </w:r>
      <w:r w:rsidR="00013EBF">
        <w:fldChar w:fldCharType="separate"/>
      </w:r>
      <w:r w:rsidR="00263541">
        <w:t xml:space="preserve">Table </w:t>
      </w:r>
      <w:r w:rsidR="00263541">
        <w:rPr>
          <w:noProof/>
        </w:rPr>
        <w:t>9</w:t>
      </w:r>
      <w:r w:rsidR="00013EBF">
        <w:fldChar w:fldCharType="end"/>
      </w:r>
      <w:r w:rsidR="00C35BDA">
        <w:t xml:space="preserve"> in the order in which they appear in the file.</w:t>
      </w:r>
      <w:r w:rsidR="008533BD">
        <w:t xml:space="preserve"> </w:t>
      </w:r>
      <w:r w:rsidR="008615D0">
        <w:t xml:space="preserve">Each value is stored as a 4-byte </w:t>
      </w:r>
      <w:r w:rsidR="000C1374">
        <w:t xml:space="preserve">floating-point (real) </w:t>
      </w:r>
      <w:r w:rsidR="00C35BDA">
        <w:t>number.</w:t>
      </w:r>
      <w:r w:rsidR="008533BD">
        <w:t xml:space="preserve"> </w:t>
      </w:r>
      <w:r w:rsidR="00F34595">
        <w:t>A MATLAB® script for reading these files is included in the TurbSim archive</w:t>
      </w:r>
      <w:r w:rsidR="001C3F58">
        <w:t xml:space="preserve">; it is named </w:t>
      </w:r>
      <w:r w:rsidR="000E2C30">
        <w:t>“</w:t>
      </w:r>
      <w:r w:rsidR="004179FA" w:rsidRPr="004179FA">
        <w:t>Test\readHHbin.m</w:t>
      </w:r>
      <w:r w:rsidR="00F34595">
        <w:t>.</w:t>
      </w:r>
      <w:r w:rsidR="000E2C30">
        <w:t>”</w:t>
      </w:r>
    </w:p>
    <w:p w:rsidR="00282F7C" w:rsidRDefault="00282F7C">
      <w:pPr>
        <w:pStyle w:val="Head2"/>
        <w:outlineLvl w:val="0"/>
      </w:pPr>
      <w:bookmarkStart w:id="155" w:name="_Toc108431541"/>
      <w:bookmarkStart w:id="156" w:name="_Toc111947847"/>
      <w:bookmarkStart w:id="157" w:name="_Toc336257143"/>
      <w:r>
        <w:t>Hub</w:t>
      </w:r>
      <w:r w:rsidR="000B79BB">
        <w:t>-Height Formatted Files</w:t>
      </w:r>
      <w:bookmarkEnd w:id="155"/>
      <w:bookmarkEnd w:id="156"/>
      <w:bookmarkEnd w:id="157"/>
    </w:p>
    <w:p w:rsidR="00CE2E82" w:rsidRDefault="0077108B" w:rsidP="00CE2E82">
      <w:pPr>
        <w:pStyle w:val="NRELText"/>
      </w:pPr>
      <w:r>
        <w:rPr>
          <w:noProof/>
        </w:rPr>
        <w:pict>
          <v:shape id="_x0000_s1026" type="#_x0000_t202" style="position:absolute;margin-left:0;margin-top:0;width:259.8pt;height:302.4pt;z-index:-251646976;mso-position-horizontal:left;mso-position-horizontal-relative:margin;mso-position-vertical:bottom;mso-position-vertical-relative:margin" wrapcoords="0 0" o:allowincell="f" o:allowoverlap="f" filled="f" stroked="f">
            <v:textbox style="mso-next-textbox:#_x0000_s1026" inset=",,14.4pt">
              <w:txbxContent>
                <w:p w:rsidR="00263541" w:rsidRDefault="00263541">
                  <w:pPr>
                    <w:pStyle w:val="NRELTableCaption"/>
                    <w:spacing w:before="0"/>
                  </w:pPr>
                  <w:bookmarkStart w:id="158" w:name="Table_GenProBinary"/>
                  <w:bookmarkStart w:id="159" w:name="_Toc238955058"/>
                  <w:bookmarkStart w:id="160" w:name="_Toc336257239"/>
                  <w:r>
                    <w:t xml:space="preserve">Table </w:t>
                  </w:r>
                  <w:fldSimple w:instr=" SEQ Table \* ARABIC ">
                    <w:r>
                      <w:rPr>
                        <w:noProof/>
                      </w:rPr>
                      <w:t>9</w:t>
                    </w:r>
                  </w:fldSimple>
                  <w:bookmarkEnd w:id="158"/>
                  <w:r>
                    <w:t>. Parameters in Hub-Height Binary and Formatted Files</w:t>
                  </w:r>
                  <w:bookmarkEnd w:id="159"/>
                  <w:bookmarkEnd w:id="160"/>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263541" w:rsidRPr="00E46D34" w:rsidTr="00531998">
                    <w:trPr>
                      <w:tblCellSpacing w:w="7" w:type="dxa"/>
                      <w:jc w:val="center"/>
                    </w:trPr>
                    <w:tc>
                      <w:tcPr>
                        <w:tcW w:w="1293" w:type="dxa"/>
                        <w:tcBorders>
                          <w:top w:val="single" w:sz="8" w:space="0" w:color="auto"/>
                          <w:bottom w:val="single" w:sz="8" w:space="0" w:color="auto"/>
                        </w:tcBorders>
                      </w:tcPr>
                      <w:p w:rsidR="00263541" w:rsidRDefault="00263541" w:rsidP="00531998">
                        <w:pPr>
                          <w:pStyle w:val="NRELTableText"/>
                          <w:rPr>
                            <w:b/>
                            <w:noProof/>
                          </w:rPr>
                        </w:pPr>
                        <w:r>
                          <w:rPr>
                            <w:b/>
                            <w:noProof/>
                          </w:rPr>
                          <w:t>Column</w:t>
                        </w:r>
                      </w:p>
                    </w:tc>
                    <w:tc>
                      <w:tcPr>
                        <w:tcW w:w="3705" w:type="dxa"/>
                        <w:tcBorders>
                          <w:top w:val="single" w:sz="8" w:space="0" w:color="auto"/>
                          <w:bottom w:val="single" w:sz="8" w:space="0" w:color="auto"/>
                        </w:tcBorders>
                      </w:tcPr>
                      <w:p w:rsidR="00263541" w:rsidRDefault="00263541">
                        <w:pPr>
                          <w:pStyle w:val="NRELTableText"/>
                          <w:rPr>
                            <w:b/>
                            <w:noProof/>
                          </w:rPr>
                        </w:pPr>
                        <w:r w:rsidRPr="00E752FD">
                          <w:rPr>
                            <w:b/>
                            <w:noProof/>
                          </w:rPr>
                          <w:t>Description</w:t>
                        </w:r>
                      </w:p>
                    </w:tc>
                  </w:tr>
                  <w:tr w:rsidR="00263541" w:rsidTr="00C30AD7">
                    <w:trPr>
                      <w:tblCellSpacing w:w="7" w:type="dxa"/>
                      <w:jc w:val="center"/>
                    </w:trPr>
                    <w:tc>
                      <w:tcPr>
                        <w:tcW w:w="1293" w:type="dxa"/>
                      </w:tcPr>
                      <w:p w:rsidR="00263541" w:rsidRDefault="00263541">
                        <w:pPr>
                          <w:pStyle w:val="NRELTableText"/>
                          <w:rPr>
                            <w:noProof/>
                          </w:rPr>
                        </w:pPr>
                        <w:r>
                          <w:rPr>
                            <w:noProof/>
                          </w:rPr>
                          <w:t>Time</w:t>
                        </w:r>
                      </w:p>
                    </w:tc>
                    <w:tc>
                      <w:tcPr>
                        <w:tcW w:w="3705" w:type="dxa"/>
                      </w:tcPr>
                      <w:p w:rsidR="00263541" w:rsidRDefault="00263541" w:rsidP="00F41D1B">
                        <w:pPr>
                          <w:pStyle w:val="NRELTableText"/>
                          <w:rPr>
                            <w:noProof/>
                          </w:rPr>
                        </w:pPr>
                        <w:r>
                          <w:rPr>
                            <w:noProof/>
                          </w:rPr>
                          <w:t>Time from start of the simulation</w:t>
                        </w:r>
                      </w:p>
                    </w:tc>
                  </w:tr>
                  <w:tr w:rsidR="00263541" w:rsidTr="00C30AD7">
                    <w:trPr>
                      <w:tblCellSpacing w:w="7" w:type="dxa"/>
                      <w:jc w:val="center"/>
                    </w:trPr>
                    <w:tc>
                      <w:tcPr>
                        <w:tcW w:w="1293" w:type="dxa"/>
                      </w:tcPr>
                      <w:p w:rsidR="00263541" w:rsidRDefault="00263541">
                        <w:pPr>
                          <w:pStyle w:val="NRELTableText"/>
                          <w:rPr>
                            <w:noProof/>
                          </w:rPr>
                        </w:pPr>
                        <w:r>
                          <w:rPr>
                            <w:noProof/>
                          </w:rPr>
                          <w:t>U</w:t>
                        </w:r>
                      </w:p>
                    </w:tc>
                    <w:tc>
                      <w:tcPr>
                        <w:tcW w:w="3705" w:type="dxa"/>
                      </w:tcPr>
                      <w:p w:rsidR="00263541" w:rsidRDefault="00263541" w:rsidP="00F41D1B">
                        <w:pPr>
                          <w:pStyle w:val="NRELTableText"/>
                          <w:rPr>
                            <w:noProof/>
                          </w:rPr>
                        </w:pPr>
                        <w:r>
                          <w:rPr>
                            <w:i/>
                            <w:noProof/>
                          </w:rPr>
                          <w:t>U-</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u</w:t>
                        </w:r>
                        <w:r>
                          <w:rPr>
                            <w:noProof/>
                            <w:vertAlign w:val="subscript"/>
                          </w:rPr>
                          <w:t>h</w:t>
                        </w:r>
                      </w:p>
                    </w:tc>
                    <w:tc>
                      <w:tcPr>
                        <w:tcW w:w="3705" w:type="dxa"/>
                        <w:tcBorders>
                          <w:bottom w:val="single" w:sz="8" w:space="0" w:color="auto"/>
                        </w:tcBorders>
                      </w:tcPr>
                      <w:p w:rsidR="00263541" w:rsidRDefault="00263541"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u</w:t>
                        </w:r>
                        <w:r>
                          <w:rPr>
                            <w:noProof/>
                            <w:vertAlign w:val="subscript"/>
                          </w:rPr>
                          <w:t>t</w:t>
                        </w:r>
                      </w:p>
                    </w:tc>
                    <w:tc>
                      <w:tcPr>
                        <w:tcW w:w="3705" w:type="dxa"/>
                      </w:tcPr>
                      <w:p w:rsidR="00263541" w:rsidRDefault="00263541"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V</w:t>
                        </w:r>
                      </w:p>
                    </w:tc>
                    <w:tc>
                      <w:tcPr>
                        <w:tcW w:w="3705" w:type="dxa"/>
                      </w:tcPr>
                      <w:p w:rsidR="00263541" w:rsidRDefault="00263541" w:rsidP="00F41D1B">
                        <w:pPr>
                          <w:pStyle w:val="NRELTableText"/>
                          <w:rPr>
                            <w:noProof/>
                          </w:rPr>
                        </w:pPr>
                        <w:r>
                          <w:rPr>
                            <w:i/>
                            <w:noProof/>
                          </w:rPr>
                          <w:t>V-</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p>
                    </w:tc>
                    <w:tc>
                      <w:tcPr>
                        <w:tcW w:w="3705" w:type="dxa"/>
                        <w:tcBorders>
                          <w:bottom w:val="single" w:sz="8" w:space="0" w:color="auto"/>
                        </w:tcBorders>
                      </w:tcPr>
                      <w:p w:rsidR="00263541" w:rsidRDefault="00263541" w:rsidP="00F41D1B">
                        <w:pPr>
                          <w:pStyle w:val="NRELTableText"/>
                          <w:rPr>
                            <w:noProof/>
                          </w:rPr>
                        </w:pPr>
                        <w:r>
                          <w:rPr>
                            <w:i/>
                            <w:noProof/>
                          </w:rPr>
                          <w:t>W-</w:t>
                        </w:r>
                        <w:r>
                          <w:rPr>
                            <w:noProof/>
                          </w:rPr>
                          <w:t>component wind speed</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p>
                    </w:tc>
                    <w:tc>
                      <w:tcPr>
                        <w:tcW w:w="3705" w:type="dxa"/>
                      </w:tcPr>
                      <w:p w:rsidR="00263541" w:rsidRDefault="00263541"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263541" w:rsidTr="00C30AD7">
                    <w:trPr>
                      <w:tblCellSpacing w:w="7" w:type="dxa"/>
                      <w:jc w:val="center"/>
                    </w:trPr>
                    <w:tc>
                      <w:tcPr>
                        <w:tcW w:w="1293" w:type="dxa"/>
                      </w:tcPr>
                      <w:p w:rsidR="00263541" w:rsidRDefault="00263541" w:rsidP="001A5D27">
                        <w:pPr>
                          <w:pStyle w:val="NRELTableText"/>
                          <w:rPr>
                            <w:b/>
                            <w:noProof/>
                          </w:rPr>
                        </w:pPr>
                        <w:r>
                          <w:rPr>
                            <w:noProof/>
                          </w:rPr>
                          <w:t>v</w:t>
                        </w:r>
                        <w:r>
                          <w:rPr>
                            <w:i/>
                            <w:noProof/>
                          </w:rPr>
                          <w:t>'</w:t>
                        </w:r>
                      </w:p>
                    </w:tc>
                    <w:tc>
                      <w:tcPr>
                        <w:tcW w:w="3705" w:type="dxa"/>
                      </w:tcPr>
                      <w:p w:rsidR="00263541" w:rsidRDefault="00263541"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r>
                          <w:rPr>
                            <w:i/>
                            <w:noProof/>
                          </w:rPr>
                          <w:t>'</w:t>
                        </w:r>
                      </w:p>
                    </w:tc>
                    <w:tc>
                      <w:tcPr>
                        <w:tcW w:w="3705" w:type="dxa"/>
                        <w:tcBorders>
                          <w:bottom w:val="single" w:sz="8" w:space="0" w:color="auto"/>
                        </w:tcBorders>
                      </w:tcPr>
                      <w:p w:rsidR="00263541" w:rsidRDefault="00263541"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w</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v</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263541" w:rsidRDefault="00263541"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pPr>
                          <w:pStyle w:val="NRELTableText"/>
                          <w:rPr>
                            <w:noProof/>
                            <w:color w:val="000000"/>
                          </w:rPr>
                        </w:pPr>
                        <w:r>
                          <w:rPr>
                            <w:noProof/>
                            <w:color w:val="000000"/>
                          </w:rPr>
                          <w:t>TKE</w:t>
                        </w:r>
                      </w:p>
                    </w:tc>
                    <w:tc>
                      <w:tcPr>
                        <w:tcW w:w="3705" w:type="dxa"/>
                      </w:tcPr>
                      <w:p w:rsidR="00263541" w:rsidRDefault="00263541" w:rsidP="003A411A">
                        <w:pPr>
                          <w:pStyle w:val="NRELTableText"/>
                          <w:rPr>
                            <w:noProof/>
                            <w:color w:val="000000"/>
                          </w:rPr>
                        </w:pPr>
                        <w:r>
                          <w:rPr>
                            <w:noProof/>
                          </w:rPr>
                          <w:t>Turbulent kinetic energy</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color w:val="000000"/>
                          </w:rPr>
                        </w:pPr>
                        <w:r>
                          <w:rPr>
                            <w:noProof/>
                            <w:color w:val="000000"/>
                          </w:rPr>
                          <w:t>CTKE</w:t>
                        </w:r>
                      </w:p>
                    </w:tc>
                    <w:tc>
                      <w:tcPr>
                        <w:tcW w:w="3705" w:type="dxa"/>
                        <w:tcBorders>
                          <w:bottom w:val="single" w:sz="8" w:space="0" w:color="auto"/>
                        </w:tcBorders>
                      </w:tcPr>
                      <w:p w:rsidR="00263541" w:rsidRDefault="00263541" w:rsidP="003A411A">
                        <w:pPr>
                          <w:pStyle w:val="NRELTableText"/>
                          <w:rPr>
                            <w:noProof/>
                            <w:color w:val="000000"/>
                          </w:rPr>
                        </w:pPr>
                        <w:r>
                          <w:rPr>
                            <w:noProof/>
                            <w:color w:val="000000"/>
                          </w:rPr>
                          <w:t>Coherent turbulent kinetic energy</w:t>
                        </w:r>
                      </w:p>
                    </w:tc>
                  </w:tr>
                </w:tbl>
                <w:p w:rsidR="00263541" w:rsidRDefault="00263541">
                  <w:pPr>
                    <w:pStyle w:val="BodyTextIndent"/>
                  </w:pPr>
                </w:p>
              </w:txbxContent>
            </v:textbox>
            <w10:wrap type="square" anchorx="margin" anchory="margin"/>
          </v:shape>
        </w:pict>
      </w:r>
      <w:r w:rsidR="00282F7C">
        <w:t>The</w:t>
      </w:r>
      <w:r w:rsidR="005510FF">
        <w:t xml:space="preserve"> hub-height formatted</w:t>
      </w:r>
      <w:r w:rsidR="00282F7C">
        <w:t xml:space="preserve"> files </w:t>
      </w:r>
      <w:r w:rsidR="00222BDD">
        <w:t>contain</w:t>
      </w:r>
      <w:r w:rsidR="00282F7C">
        <w:t xml:space="preserve"> </w:t>
      </w:r>
      <w:r w:rsidR="00222BDD">
        <w:t xml:space="preserve">essentially </w:t>
      </w:r>
      <w:r w:rsidR="00282F7C">
        <w:t xml:space="preserve">the same </w:t>
      </w:r>
      <w:r w:rsidR="00222BDD">
        <w:t xml:space="preserve">information </w:t>
      </w:r>
      <w:r w:rsidR="00282F7C">
        <w:t xml:space="preserve">as the </w:t>
      </w:r>
      <w:r w:rsidR="00A452AF">
        <w:t>hub</w:t>
      </w:r>
      <w:r w:rsidR="005510FF">
        <w:t>-</w:t>
      </w:r>
      <w:r w:rsidR="00A452AF">
        <w:t xml:space="preserve">height </w:t>
      </w:r>
      <w:r w:rsidR="00282F7C">
        <w:t xml:space="preserve">binary files, but </w:t>
      </w:r>
      <w:r w:rsidR="00325C66">
        <w:t xml:space="preserve">the </w:t>
      </w:r>
      <w:r w:rsidR="008615D0">
        <w:t xml:space="preserve">parameters </w:t>
      </w:r>
      <w:r w:rsidR="00222BDD">
        <w:t>are written in columns</w:t>
      </w:r>
      <w:r w:rsidR="00282F7C">
        <w:t xml:space="preserve"> in human-readable form.</w:t>
      </w:r>
      <w:r w:rsidR="008533BD">
        <w:t xml:space="preserve"> </w:t>
      </w:r>
      <w:r w:rsidR="00F315B2">
        <w:t xml:space="preserve">See </w:t>
      </w:r>
      <w:r w:rsidR="00013EBF">
        <w:fldChar w:fldCharType="begin"/>
      </w:r>
      <w:r w:rsidR="00F315B2">
        <w:instrText xml:space="preserve"> REF Table_GenProBinary \h </w:instrText>
      </w:r>
      <w:r w:rsidR="00013EBF">
        <w:fldChar w:fldCharType="separate"/>
      </w:r>
      <w:r w:rsidR="00263541">
        <w:t xml:space="preserve">Table </w:t>
      </w:r>
      <w:r w:rsidR="00263541">
        <w:rPr>
          <w:noProof/>
        </w:rPr>
        <w:t>9</w:t>
      </w:r>
      <w:r w:rsidR="00013EBF">
        <w:fldChar w:fldCharType="end"/>
      </w:r>
      <w:r w:rsidR="00F315B2">
        <w:t xml:space="preserve"> for the list of parameters.</w:t>
      </w:r>
      <w:r w:rsidR="008533BD">
        <w:t xml:space="preserve"> </w:t>
      </w:r>
      <w:r w:rsidR="00F315B2">
        <w:t xml:space="preserve">These files </w:t>
      </w:r>
      <w:r w:rsidR="005510FF">
        <w:t>have</w:t>
      </w:r>
      <w:r w:rsidR="00282F7C">
        <w:t xml:space="preserve"> a </w:t>
      </w:r>
      <w:r w:rsidR="000E2C30">
        <w:t>“</w:t>
      </w:r>
      <w:r w:rsidR="004179FA" w:rsidRPr="004179FA">
        <w:t>.dat</w:t>
      </w:r>
      <w:r w:rsidR="000E2C30">
        <w:t>”</w:t>
      </w:r>
      <w:r w:rsidR="00282F7C">
        <w:t xml:space="preserve"> extension.</w:t>
      </w:r>
    </w:p>
    <w:p w:rsidR="00282F7C" w:rsidRDefault="00502E14">
      <w:pPr>
        <w:pStyle w:val="Head2"/>
      </w:pPr>
      <w:bookmarkStart w:id="161" w:name="_Toc108431542"/>
      <w:bookmarkStart w:id="162" w:name="_Toc336257144"/>
      <w:r>
        <w:t>Hub</w:t>
      </w:r>
      <w:r w:rsidR="000B79BB">
        <w:t>-Height Aero</w:t>
      </w:r>
      <w:r w:rsidR="00872EBC">
        <w:t>D</w:t>
      </w:r>
      <w:r w:rsidR="000B79BB">
        <w:t>yn Formatted Files</w:t>
      </w:r>
      <w:bookmarkEnd w:id="161"/>
      <w:bookmarkEnd w:id="162"/>
    </w:p>
    <w:p w:rsidR="00CE2E82" w:rsidRDefault="0077108B" w:rsidP="00CE2E82">
      <w:pPr>
        <w:pStyle w:val="NRELText"/>
      </w:pPr>
      <w:r>
        <w:rPr>
          <w:noProof/>
        </w:rPr>
        <w:pict>
          <v:shape id="_x0000_s3892" type="#_x0000_t202" style="position:absolute;margin-left:1375.2pt;margin-top:0;width:204pt;height:302.4pt;z-index:-251645952;mso-position-horizontal:right;mso-position-horizontal-relative:margin;mso-position-vertical:bottom;mso-position-vertical-relative:margin" wrapcoords="0 0 21600 0 21600 21600 0 21600 0 0" o:allowoverlap="f" filled="f" stroked="f">
            <v:textbox style="mso-next-textbox:#_x0000_s3892">
              <w:txbxContent>
                <w:p w:rsidR="00263541" w:rsidRDefault="00263541" w:rsidP="00CD1981">
                  <w:pPr>
                    <w:pStyle w:val="NRELTableCaption"/>
                    <w:spacing w:before="0"/>
                  </w:pPr>
                  <w:bookmarkStart w:id="163" w:name="Table_HH_AD"/>
                  <w:bookmarkStart w:id="164" w:name="_Toc238955059"/>
                  <w:bookmarkStart w:id="165" w:name="_Toc336257240"/>
                  <w:r>
                    <w:t xml:space="preserve">Table </w:t>
                  </w:r>
                  <w:fldSimple w:instr=" SEQ Table \* ARABIC ">
                    <w:r>
                      <w:rPr>
                        <w:noProof/>
                      </w:rPr>
                      <w:t>10</w:t>
                    </w:r>
                  </w:fldSimple>
                  <w:bookmarkEnd w:id="163"/>
                  <w:r>
                    <w:t>. Format of Hub-Height AeroDyn Files</w:t>
                  </w:r>
                  <w:bookmarkEnd w:id="164"/>
                  <w:bookmarkEnd w:id="16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263541" w:rsidTr="00727D0F">
                    <w:trPr>
                      <w:tblCellSpacing w:w="7" w:type="dxa"/>
                      <w:jc w:val="center"/>
                    </w:trPr>
                    <w:tc>
                      <w:tcPr>
                        <w:tcW w:w="1713" w:type="pct"/>
                        <w:tcBorders>
                          <w:top w:val="nil"/>
                          <w:bottom w:val="single" w:sz="8" w:space="0" w:color="auto"/>
                        </w:tcBorders>
                      </w:tcPr>
                      <w:p w:rsidR="00263541" w:rsidRDefault="00263541" w:rsidP="00531998">
                        <w:pPr>
                          <w:pStyle w:val="NRELTableText"/>
                          <w:rPr>
                            <w:b/>
                            <w:noProof/>
                          </w:rPr>
                        </w:pPr>
                        <w:r>
                          <w:rPr>
                            <w:b/>
                            <w:noProof/>
                          </w:rPr>
                          <w:t>Column</w:t>
                        </w:r>
                      </w:p>
                    </w:tc>
                    <w:tc>
                      <w:tcPr>
                        <w:tcW w:w="3231" w:type="pct"/>
                        <w:tcBorders>
                          <w:top w:val="nil"/>
                          <w:bottom w:val="single" w:sz="8" w:space="0" w:color="auto"/>
                        </w:tcBorders>
                      </w:tcPr>
                      <w:p w:rsidR="00263541" w:rsidRPr="00CD1981" w:rsidRDefault="00263541" w:rsidP="00531998">
                        <w:pPr>
                          <w:pStyle w:val="NRELTableText"/>
                          <w:rPr>
                            <w:b/>
                            <w:noProof/>
                          </w:rPr>
                        </w:pPr>
                        <w:r>
                          <w:rPr>
                            <w:b/>
                            <w:noProof/>
                          </w:rPr>
                          <w:t>Description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Time</w:t>
                        </w:r>
                      </w:p>
                    </w:tc>
                    <w:tc>
                      <w:tcPr>
                        <w:tcW w:w="3231" w:type="pct"/>
                        <w:vAlign w:val="center"/>
                      </w:tcPr>
                      <w:p w:rsidR="00263541" w:rsidRDefault="00263541">
                        <w:pPr>
                          <w:pStyle w:val="NRELTableText"/>
                          <w:rPr>
                            <w:noProof/>
                          </w:rPr>
                        </w:pPr>
                        <w:r>
                          <w:rPr>
                            <w:noProof/>
                          </w:rPr>
                          <w:t>Time</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HorSpd</w:t>
                        </w:r>
                      </w:p>
                    </w:tc>
                    <w:tc>
                      <w:tcPr>
                        <w:tcW w:w="3231" w:type="pct"/>
                        <w:vAlign w:val="center"/>
                      </w:tcPr>
                      <w:p w:rsidR="00263541" w:rsidRPr="004163A6" w:rsidRDefault="00263541" w:rsidP="006E6276">
                        <w:pPr>
                          <w:pStyle w:val="NRELTableText"/>
                          <w:rPr>
                            <w:i/>
                            <w:noProof/>
                            <w:vertAlign w:val="subscript"/>
                          </w:rPr>
                        </w:pPr>
                        <w:r>
                          <w:rPr>
                            <w:noProof/>
                          </w:rPr>
                          <w:t xml:space="preserve">Horizontal wind speed |vectorial </w:t>
                        </w:r>
                        <w:r>
                          <w:rPr>
                            <w:i/>
                            <w:noProof/>
                          </w:rPr>
                          <w:t>U+V</w:t>
                        </w:r>
                        <w:r>
                          <w:rPr>
                            <w:noProof/>
                          </w:rPr>
                          <w:t>|</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WndDir</w:t>
                        </w:r>
                      </w:p>
                    </w:tc>
                    <w:tc>
                      <w:tcPr>
                        <w:tcW w:w="3231" w:type="pct"/>
                        <w:tcBorders>
                          <w:bottom w:val="single" w:sz="8" w:space="0" w:color="auto"/>
                        </w:tcBorders>
                        <w:vAlign w:val="center"/>
                      </w:tcPr>
                      <w:p w:rsidR="00263541" w:rsidRDefault="00263541">
                        <w:pPr>
                          <w:pStyle w:val="NRELTableText"/>
                          <w:rPr>
                            <w:noProof/>
                          </w:rPr>
                        </w:pPr>
                        <w:r>
                          <w:rPr>
                            <w:noProof/>
                          </w:rPr>
                          <w:t>Wind direction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VerSpd</w:t>
                        </w:r>
                      </w:p>
                    </w:tc>
                    <w:tc>
                      <w:tcPr>
                        <w:tcW w:w="3231" w:type="pct"/>
                        <w:vAlign w:val="center"/>
                      </w:tcPr>
                      <w:p w:rsidR="00263541" w:rsidRPr="004163A6" w:rsidRDefault="00263541">
                        <w:pPr>
                          <w:pStyle w:val="NRELTableText"/>
                          <w:rPr>
                            <w:noProof/>
                          </w:rPr>
                        </w:pPr>
                        <w:r>
                          <w:rPr>
                            <w:noProof/>
                          </w:rPr>
                          <w:t>Vertical wind speed (</w:t>
                        </w:r>
                        <w:r>
                          <w:rPr>
                            <w:i/>
                            <w:noProof/>
                          </w:rPr>
                          <w:t xml:space="preserve">W </w:t>
                        </w:r>
                        <w:r>
                          <w:rPr>
                            <w:noProof/>
                          </w:rPr>
                          <w:t>component)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HorShr</w:t>
                        </w:r>
                      </w:p>
                    </w:tc>
                    <w:tc>
                      <w:tcPr>
                        <w:tcW w:w="3231" w:type="pct"/>
                        <w:vAlign w:val="center"/>
                      </w:tcPr>
                      <w:p w:rsidR="00263541" w:rsidRDefault="00263541" w:rsidP="00353A73">
                        <w:pPr>
                          <w:pStyle w:val="NRELTableText"/>
                          <w:rPr>
                            <w:noProof/>
                          </w:rPr>
                        </w:pPr>
                        <w:r>
                          <w:rPr>
                            <w:noProof/>
                          </w:rPr>
                          <w:t>Horizontal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VerShr</w:t>
                        </w:r>
                      </w:p>
                    </w:tc>
                    <w:tc>
                      <w:tcPr>
                        <w:tcW w:w="3231" w:type="pct"/>
                        <w:tcBorders>
                          <w:bottom w:val="single" w:sz="8" w:space="0" w:color="auto"/>
                        </w:tcBorders>
                        <w:vAlign w:val="center"/>
                      </w:tcPr>
                      <w:p w:rsidR="00263541" w:rsidRDefault="00263541" w:rsidP="00353A73">
                        <w:pPr>
                          <w:pStyle w:val="NRELTableText"/>
                          <w:rPr>
                            <w:noProof/>
                          </w:rPr>
                        </w:pPr>
                        <w:r>
                          <w:rPr>
                            <w:noProof/>
                          </w:rPr>
                          <w:t>Vertical power-law wind-shear exponent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LnVShr</w:t>
                        </w:r>
                      </w:p>
                    </w:tc>
                    <w:tc>
                      <w:tcPr>
                        <w:tcW w:w="3231" w:type="pct"/>
                        <w:vAlign w:val="center"/>
                      </w:tcPr>
                      <w:p w:rsidR="00263541" w:rsidRDefault="00263541" w:rsidP="00353A73">
                        <w:pPr>
                          <w:pStyle w:val="NRELTableText"/>
                          <w:rPr>
                            <w:noProof/>
                          </w:rPr>
                        </w:pPr>
                        <w:r>
                          <w:rPr>
                            <w:noProof/>
                          </w:rPr>
                          <w:t>Vertical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GstSpd</w:t>
                        </w:r>
                      </w:p>
                    </w:tc>
                    <w:tc>
                      <w:tcPr>
                        <w:tcW w:w="3231" w:type="pct"/>
                        <w:tcBorders>
                          <w:bottom w:val="single" w:sz="8" w:space="0" w:color="auto"/>
                        </w:tcBorders>
                        <w:vAlign w:val="center"/>
                      </w:tcPr>
                      <w:p w:rsidR="00263541" w:rsidRDefault="00263541">
                        <w:pPr>
                          <w:pStyle w:val="NRELTableText"/>
                          <w:rPr>
                            <w:noProof/>
                          </w:rPr>
                        </w:pPr>
                        <w:r>
                          <w:rPr>
                            <w:noProof/>
                          </w:rPr>
                          <w:t>Gust speed (not sheared by AeroDyn)</w:t>
                        </w:r>
                      </w:p>
                    </w:tc>
                  </w:tr>
                </w:tbl>
                <w:p w:rsidR="00263541" w:rsidRDefault="00263541" w:rsidP="000C2AD3">
                  <w:pPr>
                    <w:pStyle w:val="NormalEmail"/>
                  </w:pPr>
                </w:p>
              </w:txbxContent>
            </v:textbox>
            <w10:wrap type="square" anchorx="margin" anchory="margin"/>
          </v:shape>
        </w:pict>
      </w:r>
      <w:r w:rsidR="00282F7C">
        <w:t>These human-readable files are in a format compatible with AeroDyn.</w:t>
      </w:r>
      <w:r w:rsidR="008533BD">
        <w:t xml:space="preserve"> </w:t>
      </w:r>
      <w:r w:rsidR="00282F7C">
        <w:t xml:space="preserve">They </w:t>
      </w:r>
      <w:r w:rsidR="00D25075">
        <w:t>have</w:t>
      </w:r>
      <w:r w:rsidR="00282F7C">
        <w:t xml:space="preserve"> </w:t>
      </w:r>
      <w:r w:rsidR="00D25075">
        <w:t>the</w:t>
      </w:r>
      <w:r w:rsidR="00282F7C">
        <w:t xml:space="preserve"> </w:t>
      </w:r>
      <w:r w:rsidR="000E2C30">
        <w:t>“</w:t>
      </w:r>
      <w:r w:rsidR="004179FA" w:rsidRPr="004179FA">
        <w:t>.hh</w:t>
      </w:r>
      <w:r w:rsidR="000E2C30">
        <w:t>”</w:t>
      </w:r>
      <w:r w:rsidR="00282F7C">
        <w:t xml:space="preserve"> extension.</w:t>
      </w:r>
      <w:r w:rsidR="008533BD">
        <w:t xml:space="preserve"> </w:t>
      </w:r>
      <w:r w:rsidR="00282F7C">
        <w:t xml:space="preserve">See </w:t>
      </w:r>
      <w:r w:rsidR="00013EBF">
        <w:fldChar w:fldCharType="begin"/>
      </w:r>
      <w:r w:rsidR="00F12F01">
        <w:instrText xml:space="preserve"> REF Table_HH_AD \h </w:instrText>
      </w:r>
      <w:r w:rsidR="00013EBF">
        <w:fldChar w:fldCharType="separate"/>
      </w:r>
      <w:r w:rsidR="00263541">
        <w:t xml:space="preserve">Table </w:t>
      </w:r>
      <w:r w:rsidR="00263541">
        <w:rPr>
          <w:noProof/>
        </w:rPr>
        <w:t>10</w:t>
      </w:r>
      <w:r w:rsidR="00013EBF">
        <w:fldChar w:fldCharType="end"/>
      </w:r>
      <w:r w:rsidR="00F12F01">
        <w:t xml:space="preserve"> </w:t>
      </w:r>
      <w:r w:rsidR="00282F7C">
        <w:t>for the file format</w:t>
      </w:r>
      <w:r w:rsidR="0020250D">
        <w:t xml:space="preserve">; </w:t>
      </w:r>
      <w:r w:rsidR="00D25075">
        <w:t xml:space="preserve">the </w:t>
      </w:r>
      <w:hyperlink r:id="rId201" w:history="1">
        <w:r w:rsidR="004179FA" w:rsidRPr="004179FA">
          <w:rPr>
            <w:rStyle w:val="Hyperlink"/>
            <w:i/>
          </w:rPr>
          <w:t>AeroDyn User’s Guide</w:t>
        </w:r>
      </w:hyperlink>
      <w:r w:rsidR="00D25075">
        <w:t xml:space="preserve"> </w:t>
      </w:r>
      <w:r w:rsidR="00013EBF">
        <w:fldChar w:fldCharType="begin"/>
      </w:r>
      <w:r w:rsidR="00D25075">
        <w:instrText xml:space="preserve"> REF Reference_AeroDyn \h </w:instrText>
      </w:r>
      <w:r w:rsidR="00013EBF">
        <w:fldChar w:fldCharType="separate"/>
      </w:r>
      <w:r w:rsidR="00263541" w:rsidRPr="006F4C92">
        <w:t>[</w:t>
      </w:r>
      <w:r w:rsidR="00263541">
        <w:rPr>
          <w:noProof/>
        </w:rPr>
        <w:t>1</w:t>
      </w:r>
      <w:r w:rsidR="00263541" w:rsidRPr="006F4C92">
        <w:t>]</w:t>
      </w:r>
      <w:r w:rsidR="00013EBF">
        <w:fldChar w:fldCharType="end"/>
      </w:r>
      <w:r w:rsidR="00D25075">
        <w:t xml:space="preserve"> </w:t>
      </w:r>
      <w:r w:rsidR="0020250D">
        <w:t xml:space="preserve">contains </w:t>
      </w:r>
      <w:r w:rsidR="00D25075">
        <w:t>a detailed description of the parameters</w:t>
      </w:r>
      <w:r w:rsidR="00282F7C">
        <w:t>.</w:t>
      </w:r>
      <w:r w:rsidR="008533BD">
        <w:t xml:space="preserve"> </w:t>
      </w:r>
      <w:r w:rsidR="0020250D">
        <w:t xml:space="preserve">The horizontal wind speed and wind direction </w:t>
      </w:r>
      <w:r w:rsidR="00BE1C1F">
        <w:t>are equivalent to the vector</w:t>
      </w:r>
      <w:r w:rsidR="0020250D">
        <w:t xml:space="preserve"> </w:t>
      </w:r>
      <w:r w:rsidR="006E6276">
        <w:t xml:space="preserve">sum of the </w:t>
      </w:r>
      <w:r w:rsidR="0020250D">
        <w:t xml:space="preserve">instantaneous </w:t>
      </w:r>
      <w:r w:rsidR="0020250D">
        <w:rPr>
          <w:i/>
        </w:rPr>
        <w:t>U</w:t>
      </w:r>
      <w:r w:rsidR="0020250D" w:rsidRPr="0020250D">
        <w:t>-</w:t>
      </w:r>
      <w:r w:rsidR="0020250D">
        <w:t xml:space="preserve"> and </w:t>
      </w:r>
      <w:r w:rsidR="0020250D">
        <w:rPr>
          <w:i/>
        </w:rPr>
        <w:t>V</w:t>
      </w:r>
      <w:r w:rsidR="0020250D" w:rsidRPr="0020250D">
        <w:t>-</w:t>
      </w:r>
      <w:r w:rsidR="0020250D">
        <w:t>component time series from the hub-point</w:t>
      </w:r>
      <w:r w:rsidR="00870FF5">
        <w:t>, and the</w:t>
      </w:r>
      <w:r w:rsidR="0020250D">
        <w:t xml:space="preserve"> </w:t>
      </w:r>
      <w:r w:rsidR="00870FF5">
        <w:t xml:space="preserve">vertical wind speed </w:t>
      </w:r>
      <w:r w:rsidR="006E6276">
        <w:t xml:space="preserve">is </w:t>
      </w:r>
      <w:r w:rsidR="00870FF5">
        <w:t xml:space="preserve">the corresponding </w:t>
      </w:r>
      <w:r w:rsidR="00870FF5">
        <w:rPr>
          <w:i/>
        </w:rPr>
        <w:t>W</w:t>
      </w:r>
      <w:r w:rsidR="00870FF5">
        <w:t>-component time series.</w:t>
      </w:r>
      <w:r w:rsidR="008533BD">
        <w:t xml:space="preserve"> </w:t>
      </w:r>
      <w:r w:rsidR="00292FC3">
        <w:t xml:space="preserve">TurbSim always sets the horizontal wind-shear, vertical </w:t>
      </w:r>
      <w:r w:rsidR="00353A73">
        <w:t>linear wind-shear, and gust-</w:t>
      </w:r>
      <w:r w:rsidR="00292FC3">
        <w:t>speed parameters to zero in the</w:t>
      </w:r>
      <w:r w:rsidR="00292D19">
        <w:t xml:space="preserve"> </w:t>
      </w:r>
      <w:r w:rsidR="0020250D">
        <w:t xml:space="preserve">AeroDyn </w:t>
      </w:r>
      <w:r w:rsidR="000E2C30">
        <w:t xml:space="preserve">hub-height </w:t>
      </w:r>
      <w:r w:rsidR="00292FC3">
        <w:t>files.</w:t>
      </w:r>
      <w:r w:rsidR="008533BD">
        <w:t xml:space="preserve"> </w:t>
      </w:r>
      <w:r w:rsidR="00292FC3">
        <w:t xml:space="preserve">The vertical power-law </w:t>
      </w:r>
      <w:r w:rsidR="00353A73">
        <w:t>wind-shear exponent</w:t>
      </w:r>
      <w:r w:rsidR="00C9612A">
        <w:t xml:space="preserve"> is constant for the entire time series</w:t>
      </w:r>
      <w:r w:rsidR="00292FC3">
        <w:t>.</w:t>
      </w:r>
      <w:r w:rsidR="008533BD">
        <w:t xml:space="preserve"> </w:t>
      </w:r>
      <w:r w:rsidR="00292FC3">
        <w:t xml:space="preserve">If </w:t>
      </w:r>
      <w:r w:rsidR="00D25075">
        <w:t xml:space="preserve">the </w:t>
      </w:r>
      <w:r w:rsidR="00292FC3">
        <w:t>input wind</w:t>
      </w:r>
      <w:r w:rsidR="00A6434E">
        <w:t>-</w:t>
      </w:r>
      <w:r w:rsidR="00292FC3">
        <w:t>profile type</w:t>
      </w:r>
      <w:r w:rsidR="00C9612A">
        <w:t xml:space="preserve"> (</w:t>
      </w:r>
      <w:r w:rsidR="00C9612A">
        <w:rPr>
          <w:i/>
        </w:rPr>
        <w:t>WindProfileType</w:t>
      </w:r>
      <w:r w:rsidR="00C9612A" w:rsidRPr="00C9612A">
        <w:t>)</w:t>
      </w:r>
      <w:r w:rsidR="00C9612A">
        <w:rPr>
          <w:i/>
        </w:rPr>
        <w:t xml:space="preserve"> </w:t>
      </w:r>
      <w:r w:rsidR="00C9612A">
        <w:t>is</w:t>
      </w:r>
      <w:r w:rsidR="00292FC3">
        <w:t xml:space="preserve"> </w:t>
      </w:r>
      <w:r w:rsidR="00D25075">
        <w:t xml:space="preserve">PL or IEC, the value in the AeroDyn </w:t>
      </w:r>
      <w:r w:rsidR="00963992">
        <w:t>HH</w:t>
      </w:r>
      <w:r w:rsidR="00D25075">
        <w:t xml:space="preserve"> file is the </w:t>
      </w:r>
      <w:r w:rsidR="00D25075">
        <w:rPr>
          <w:i/>
        </w:rPr>
        <w:t>PLExp</w:t>
      </w:r>
      <w:r w:rsidR="00D25075">
        <w:t xml:space="preserve"> parameter; </w:t>
      </w:r>
      <w:r w:rsidR="00F41D1B">
        <w:t xml:space="preserve">if </w:t>
      </w:r>
      <w:r w:rsidR="00F41D1B">
        <w:rPr>
          <w:i/>
        </w:rPr>
        <w:t>WindProfileType</w:t>
      </w:r>
      <w:r w:rsidR="00F41D1B">
        <w:t xml:space="preserve"> is </w:t>
      </w:r>
      <w:r w:rsidR="00292FC3">
        <w:t xml:space="preserve">JET or LOG, </w:t>
      </w:r>
      <w:r w:rsidR="00FC2D17">
        <w:t>the</w:t>
      </w:r>
      <w:r w:rsidR="00292FC3">
        <w:t xml:space="preserve"> power law exponent is calculated based on the mean wind speeds at the t</w:t>
      </w:r>
      <w:r w:rsidR="00F41D1B">
        <w:t xml:space="preserve">op and bottom of the rotor disk: </w:t>
      </w:r>
    </w:p>
    <w:p w:rsidR="00F41D1B" w:rsidRDefault="00F41D1B" w:rsidP="00F41D1B">
      <w:pPr>
        <w:pStyle w:val="MTDisplayEquation"/>
      </w:pPr>
      <w:r>
        <w:lastRenderedPageBreak/>
        <w:tab/>
      </w:r>
      <w:r w:rsidR="00425F08" w:rsidRPr="00425F08">
        <w:rPr>
          <w:position w:val="-38"/>
        </w:rPr>
        <w:object w:dxaOrig="3400" w:dyaOrig="859">
          <v:shape id="_x0000_i1086" type="#_x0000_t75" style="width:167.1pt;height:45.15pt" o:ole="">
            <v:imagedata r:id="rId202" o:title=""/>
          </v:shape>
          <o:OLEObject Type="Embed" ProgID="Equation.DSMT4" ShapeID="_x0000_i1086" DrawAspect="Content" ObjectID="_1432636070" r:id="rId203"/>
        </w:object>
      </w:r>
      <w:r w:rsidR="0008381F" w:rsidRPr="0008381F">
        <w:t>.</w:t>
      </w:r>
      <w:r>
        <w:tab/>
      </w:r>
      <w:r w:rsidR="00013EBF">
        <w:fldChar w:fldCharType="begin"/>
      </w:r>
      <w:r w:rsidR="00DC083A">
        <w:instrText xml:space="preserve"> SEQ Eqn  \n \# "(0)" \* MERGEFORMAT  \* MERGEFORMAT </w:instrText>
      </w:r>
      <w:r w:rsidR="00013EBF">
        <w:fldChar w:fldCharType="separate"/>
      </w:r>
      <w:r w:rsidR="00263541">
        <w:rPr>
          <w:noProof/>
        </w:rPr>
        <w:t>(19)</w:t>
      </w:r>
      <w:r w:rsidR="00013EBF">
        <w:rPr>
          <w:noProof/>
        </w:rPr>
        <w:fldChar w:fldCharType="end"/>
      </w:r>
    </w:p>
    <w:p w:rsidR="001807B6" w:rsidRPr="001807B6" w:rsidRDefault="004A123B" w:rsidP="001807B6">
      <w:pPr>
        <w:pStyle w:val="NRELText"/>
      </w:pPr>
      <w:r>
        <w:t xml:space="preserve">The column of plots on the right side of </w:t>
      </w:r>
      <w:r w:rsidR="00013EBF">
        <w:fldChar w:fldCharType="begin"/>
      </w:r>
      <w:r>
        <w:instrText xml:space="preserve"> REF Figure_FFvsHH \h </w:instrText>
      </w:r>
      <w:r w:rsidR="00013EBF">
        <w:fldChar w:fldCharType="separate"/>
      </w:r>
      <w:r w:rsidR="00263541">
        <w:t xml:space="preserve">Figure </w:t>
      </w:r>
      <w:r w:rsidR="00263541">
        <w:rPr>
          <w:noProof/>
        </w:rPr>
        <w:t>17</w:t>
      </w:r>
      <w:r w:rsidR="00013EBF">
        <w:fldChar w:fldCharType="end"/>
      </w:r>
      <w:r>
        <w:t xml:space="preserve"> shows how AeroDyn uses the information in these HH files to produce wind speeds at any part of the volume surrounding the turbine.</w:t>
      </w:r>
    </w:p>
    <w:p w:rsidR="008F47D8" w:rsidRDefault="008F47D8" w:rsidP="008F47D8">
      <w:pPr>
        <w:pStyle w:val="Head2"/>
      </w:pPr>
      <w:bookmarkStart w:id="166" w:name="_Toc336257145"/>
      <w:r>
        <w:t>Full</w:t>
      </w:r>
      <w:r w:rsidR="000B79BB">
        <w:t>-Field Turb</w:t>
      </w:r>
      <w:r w:rsidR="005E0424">
        <w:t>S</w:t>
      </w:r>
      <w:r w:rsidR="000B79BB">
        <w:t>im Binary Files</w:t>
      </w:r>
      <w:bookmarkEnd w:id="166"/>
    </w:p>
    <w:p w:rsidR="00CE2E82" w:rsidRDefault="008F47D8" w:rsidP="00CE2E82">
      <w:pPr>
        <w:pStyle w:val="NRELText"/>
      </w:pPr>
      <w:r>
        <w:t>The</w:t>
      </w:r>
      <w:r w:rsidR="00963992">
        <w:t xml:space="preserve"> FF TurbSim binary files are</w:t>
      </w:r>
      <w:r>
        <w:t xml:space="preserve"> designed to be read by AeroDyn</w:t>
      </w:r>
      <w:r w:rsidR="00C660CB">
        <w:t>.</w:t>
      </w:r>
      <w:r w:rsidR="008533BD">
        <w:t xml:space="preserve"> </w:t>
      </w:r>
      <w:r>
        <w:t xml:space="preserve">They have a </w:t>
      </w:r>
      <w:r w:rsidR="00641DD3">
        <w:t>“</w:t>
      </w:r>
      <w:r w:rsidR="004179FA" w:rsidRPr="004179FA">
        <w:t>.bts</w:t>
      </w:r>
      <w:r w:rsidR="00641DD3">
        <w:t>”</w:t>
      </w:r>
      <w:r>
        <w:t xml:space="preserve"> extension.</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r w:rsidR="008533BD">
        <w:t xml:space="preserve"> </w:t>
      </w:r>
      <w:r>
        <w:t xml:space="preserve">TurbSim normalizes the </w:t>
      </w:r>
      <w:r w:rsidR="00963992">
        <w:t>time</w:t>
      </w:r>
      <w:r w:rsidR="0069234C">
        <w:t>-</w:t>
      </w:r>
      <w:r w:rsidR="00963992">
        <w:t xml:space="preserve">series </w:t>
      </w:r>
      <w:r>
        <w:t xml:space="preserve">data </w:t>
      </w:r>
      <w:r w:rsidR="00727D0F">
        <w:t xml:space="preserve">(in the inertial reference frame coordinate system) </w:t>
      </w:r>
      <w:r>
        <w:t xml:space="preserve">and encodes them in </w:t>
      </w:r>
      <w:r w:rsidR="0069234C">
        <w:t>2</w:t>
      </w:r>
      <w:r>
        <w:t>-byte integers</w:t>
      </w:r>
      <w:r w:rsidR="002A3B8F">
        <w:t xml:space="preserve"> stored in these files</w:t>
      </w:r>
      <w:r>
        <w:t>.</w:t>
      </w:r>
      <w:r w:rsidR="008533BD">
        <w:t xml:space="preserve"> </w:t>
      </w:r>
      <w:r>
        <w:t xml:space="preserve">The first part of </w:t>
      </w:r>
      <w:r w:rsidR="002A3B8F">
        <w:t xml:space="preserve">each </w:t>
      </w:r>
      <w:r>
        <w:t>file is a header that provides information about the grid and tells AeroDyn how to convert the integers to floating-point values.</w:t>
      </w:r>
      <w:r w:rsidR="008533BD">
        <w:t xml:space="preserve"> </w:t>
      </w:r>
      <w:r>
        <w:t xml:space="preserve">The wind speeds for the </w:t>
      </w:r>
      <w:r w:rsidR="0058342C">
        <w:rPr>
          <w:i/>
        </w:rPr>
        <w:t>NumGrid_Y</w:t>
      </w:r>
      <w:r w:rsidR="0058342C">
        <w:t> </w:t>
      </w:r>
      <w:r w:rsidR="0058342C" w:rsidRPr="00727D0F">
        <w:rPr>
          <w:rFonts w:cs="Times New Roman"/>
        </w:rPr>
        <w:t>×</w:t>
      </w:r>
      <w:r w:rsidR="0058342C">
        <w:rPr>
          <w:rFonts w:cs="Times New Roman"/>
        </w:rPr>
        <w:t> </w:t>
      </w:r>
      <w:r w:rsidR="0058342C">
        <w:rPr>
          <w:i/>
        </w:rPr>
        <w:t>NumGrid_Z</w:t>
      </w:r>
      <w:r w:rsidR="0058342C">
        <w:t xml:space="preserve"> </w:t>
      </w:r>
      <w:r>
        <w:t xml:space="preserve">grids and </w:t>
      </w:r>
      <w:r w:rsidR="0058342C">
        <w:t xml:space="preserve">the </w:t>
      </w:r>
      <w:r>
        <w:t>tower points (if specified) follow that.</w:t>
      </w:r>
      <w:r w:rsidR="008533BD">
        <w:t xml:space="preserve"> </w:t>
      </w:r>
      <w:r w:rsidR="008E4CF4">
        <w:t>See</w:t>
      </w:r>
      <w:r w:rsidR="00292D19">
        <w:t xml:space="preserve"> Appendix</w:t>
      </w:r>
      <w:r w:rsidR="00FA42EB">
        <w:t xml:space="preserve"> </w:t>
      </w:r>
      <w:r w:rsidR="00013EBF">
        <w:fldChar w:fldCharType="begin"/>
      </w:r>
      <w:r w:rsidR="00292D19">
        <w:instrText xml:space="preserve"> REF Appendix_TSFF_letter \h </w:instrText>
      </w:r>
      <w:r w:rsidR="00013EBF">
        <w:fldChar w:fldCharType="separate"/>
      </w:r>
      <w:r w:rsidR="00263541">
        <w:rPr>
          <w:noProof/>
        </w:rPr>
        <w:t>D</w:t>
      </w:r>
      <w:r w:rsidR="00013EBF">
        <w:fldChar w:fldCharType="end"/>
      </w:r>
      <w:r w:rsidR="008E4CF4">
        <w:t xml:space="preserve"> in this </w:t>
      </w:r>
      <w:r w:rsidR="00292D19">
        <w:t>document</w:t>
      </w:r>
      <w:r w:rsidR="008E4CF4">
        <w:t xml:space="preserve"> for the file format.</w:t>
      </w:r>
      <w:r w:rsidR="008533BD">
        <w:t xml:space="preserve"> </w:t>
      </w:r>
      <w:r w:rsidR="00FC2D17">
        <w:t xml:space="preserve">A MATLAB script for reading </w:t>
      </w:r>
      <w:r w:rsidR="00963992">
        <w:t xml:space="preserve">these files is included in the </w:t>
      </w:r>
      <w:r w:rsidR="00FC2D17">
        <w:t xml:space="preserve">TurbSim archive; it is named </w:t>
      </w:r>
      <w:r w:rsidR="0069234C">
        <w:t>“</w:t>
      </w:r>
      <w:r w:rsidR="004179FA" w:rsidRPr="004179FA">
        <w:t>Test\readTSgrid.m</w:t>
      </w:r>
      <w:r w:rsidR="00FC2D17">
        <w:t>.</w:t>
      </w:r>
      <w:r w:rsidR="0069234C">
        <w:t>”</w:t>
      </w:r>
    </w:p>
    <w:p w:rsidR="00510E55" w:rsidRDefault="008F47D8">
      <w:pPr>
        <w:pStyle w:val="NRELText"/>
        <w:rPr>
          <w:i/>
        </w:rPr>
      </w:pPr>
      <w:r>
        <w:t>This binary format has been designed so that</w:t>
      </w:r>
      <w:r w:rsidR="00C21E0A">
        <w:t xml:space="preserve"> </w:t>
      </w:r>
      <w:r>
        <w:t>AeroDyn does n</w:t>
      </w:r>
      <w:r w:rsidR="00C21E0A">
        <w:t xml:space="preserve">ot need to read any other file </w:t>
      </w:r>
      <w:r>
        <w:t>to properly convert the data to floating-point form</w:t>
      </w:r>
      <w:r w:rsidR="00C21E0A">
        <w:t>.</w:t>
      </w:r>
      <w:r w:rsidR="008533BD">
        <w:t xml:space="preserve"> </w:t>
      </w:r>
      <w:r w:rsidR="002A3B8F">
        <w:t>(In</w:t>
      </w:r>
      <w:r w:rsidR="00C21E0A">
        <w:t xml:space="preserve"> contrast</w:t>
      </w:r>
      <w:r w:rsidR="002A3B8F">
        <w:t>,</w:t>
      </w:r>
      <w:r w:rsidR="00C21E0A">
        <w:t xml:space="preserve"> the FF </w:t>
      </w:r>
      <w:r w:rsidR="00483084">
        <w:t>Bladed</w:t>
      </w:r>
      <w:r w:rsidR="00C21E0A">
        <w:t>-style binary files store scaling information in the summary file</w:t>
      </w:r>
      <w:r>
        <w:t>.</w:t>
      </w:r>
      <w:r w:rsidR="002A3B8F">
        <w:t>)</w:t>
      </w:r>
      <w:r w:rsidR="008533BD">
        <w:t xml:space="preserve"> </w:t>
      </w:r>
      <w:r>
        <w:t>This format also provides the maximum reso</w:t>
      </w:r>
      <w:r w:rsidR="002A3B8F">
        <w:t>lution possible in two-byte integers</w:t>
      </w:r>
      <w:r>
        <w:t>.</w:t>
      </w:r>
    </w:p>
    <w:p w:rsidR="00282F7C" w:rsidRDefault="00282F7C" w:rsidP="000376E5">
      <w:pPr>
        <w:pStyle w:val="Head2"/>
        <w:outlineLvl w:val="0"/>
      </w:pPr>
      <w:bookmarkStart w:id="167" w:name="_Toc108431543"/>
      <w:bookmarkStart w:id="168" w:name="_Toc111947848"/>
      <w:bookmarkStart w:id="169" w:name="_Toc336257146"/>
      <w:r>
        <w:t>Full</w:t>
      </w:r>
      <w:r w:rsidR="000B79BB">
        <w:t xml:space="preserve">-Field </w:t>
      </w:r>
      <w:r w:rsidR="000E38C3">
        <w:t>Bladed</w:t>
      </w:r>
      <w:r w:rsidR="000B79BB">
        <w:t>-Style Binary Files</w:t>
      </w:r>
      <w:bookmarkEnd w:id="167"/>
      <w:bookmarkEnd w:id="168"/>
      <w:bookmarkEnd w:id="169"/>
    </w:p>
    <w:p w:rsidR="00510E55" w:rsidRDefault="000E38C3">
      <w:pPr>
        <w:pStyle w:val="NRELText"/>
        <w:rPr>
          <w:i/>
          <w:iCs/>
        </w:rPr>
      </w:pPr>
      <w:r>
        <w:t xml:space="preserve">The FF </w:t>
      </w:r>
      <w:r w:rsidRPr="000E38C3">
        <w:t>Bladed</w:t>
      </w:r>
      <w:r>
        <w:t>-style</w:t>
      </w:r>
      <w:r w:rsidR="00282F7C">
        <w:t xml:space="preserve"> binary files </w:t>
      </w:r>
      <w:r w:rsidR="00665CE3">
        <w:t xml:space="preserve">are </w:t>
      </w:r>
      <w:r w:rsidR="00282F7C">
        <w:t xml:space="preserve">designed to be read by </w:t>
      </w:r>
      <w:r w:rsidR="00665CE3">
        <w:t xml:space="preserve">both </w:t>
      </w:r>
      <w:r w:rsidR="00282F7C">
        <w:t xml:space="preserve">AeroDyn and </w:t>
      </w:r>
      <w:r>
        <w:t xml:space="preserve">GH </w:t>
      </w:r>
      <w:r w:rsidRPr="000E38C3">
        <w:t>Bladed</w:t>
      </w:r>
      <w:r w:rsidR="00AC3A74">
        <w:t>.</w:t>
      </w:r>
      <w:r w:rsidR="008533BD">
        <w:t xml:space="preserve"> </w:t>
      </w:r>
      <w:r w:rsidR="00AC3A74">
        <w:t xml:space="preserve">They have a </w:t>
      </w:r>
      <w:r w:rsidR="00483084">
        <w:t>“</w:t>
      </w:r>
      <w:r w:rsidR="004179FA" w:rsidRPr="004179FA">
        <w:t>.wnd</w:t>
      </w:r>
      <w:r w:rsidR="00483084">
        <w:t>”</w:t>
      </w:r>
      <w:r w:rsidR="00AC3A74">
        <w:t xml:space="preserve"> </w:t>
      </w:r>
      <w:r w:rsidR="00282F7C">
        <w:t>extension.</w:t>
      </w:r>
      <w:r w:rsidR="008533BD">
        <w:t xml:space="preserve"> </w:t>
      </w:r>
      <w:r w:rsidR="00982326">
        <w:t xml:space="preserve">TurbSim </w:t>
      </w:r>
      <w:r w:rsidR="00282F7C">
        <w:t xml:space="preserve">normalizes the data </w:t>
      </w:r>
      <w:r w:rsidR="00727D0F">
        <w:t xml:space="preserve">(in the inertial reference frame coordinate system) </w:t>
      </w:r>
      <w:r w:rsidR="00282F7C">
        <w:t xml:space="preserve">and encodes them in </w:t>
      </w:r>
      <w:r w:rsidR="00483084">
        <w:t>2</w:t>
      </w:r>
      <w:r w:rsidR="00282F7C">
        <w:t>-byte integers.</w:t>
      </w:r>
      <w:r w:rsidR="008533BD">
        <w:t xml:space="preserve"> </w:t>
      </w:r>
      <w:r w:rsidR="00282F7C">
        <w:t>The first part of the file is a header that provides information about the grid</w:t>
      </w:r>
      <w:r w:rsidR="00813EB0">
        <w:t>;</w:t>
      </w:r>
      <w:r w:rsidR="00282F7C">
        <w:t xml:space="preserve"> </w:t>
      </w:r>
      <w:r w:rsidR="00813EB0">
        <w:t>t</w:t>
      </w:r>
      <w:r w:rsidR="00282F7C">
        <w:t xml:space="preserve">he </w:t>
      </w:r>
      <w:r w:rsidR="009A656F">
        <w:t xml:space="preserve">normalized </w:t>
      </w:r>
      <w:r w:rsidR="00282F7C">
        <w:t xml:space="preserve">wind speeds for the </w:t>
      </w:r>
      <w:r w:rsidR="00727D0F">
        <w:rPr>
          <w:i/>
        </w:rPr>
        <w:t>NumGrid_Y</w:t>
      </w:r>
      <w:r w:rsidR="00727D0F">
        <w:t> </w:t>
      </w:r>
      <w:r w:rsidR="00727D0F" w:rsidRPr="00727D0F">
        <w:rPr>
          <w:rFonts w:cs="Times New Roman"/>
        </w:rPr>
        <w:t>×</w:t>
      </w:r>
      <w:r w:rsidR="00727D0F">
        <w:rPr>
          <w:rFonts w:cs="Times New Roman"/>
        </w:rPr>
        <w:t> </w:t>
      </w:r>
      <w:r w:rsidR="00727D0F">
        <w:rPr>
          <w:i/>
        </w:rPr>
        <w:t>NumGrid_Z</w:t>
      </w:r>
      <w:r w:rsidR="00727D0F">
        <w:t xml:space="preserve"> </w:t>
      </w:r>
      <w:r w:rsidR="00282F7C">
        <w:t>grid</w:t>
      </w:r>
      <w:r w:rsidR="00727D0F">
        <w:t xml:space="preserve"> point</w:t>
      </w:r>
      <w:r w:rsidR="00282F7C">
        <w:t>s follow that.</w:t>
      </w:r>
      <w:r w:rsidR="008533BD">
        <w:t xml:space="preserve"> </w:t>
      </w:r>
      <w:r w:rsidR="00C422F4">
        <w:t xml:space="preserve">See Appendix </w:t>
      </w:r>
      <w:r w:rsidR="00013EBF">
        <w:fldChar w:fldCharType="begin"/>
      </w:r>
      <w:r w:rsidR="00C422F4">
        <w:instrText xml:space="preserve"> REF  Appendix_FFBL_letter \h </w:instrText>
      </w:r>
      <w:r w:rsidR="00013EBF">
        <w:fldChar w:fldCharType="separate"/>
      </w:r>
      <w:r w:rsidR="00263541">
        <w:rPr>
          <w:noProof/>
        </w:rPr>
        <w:t>E</w:t>
      </w:r>
      <w:r w:rsidR="00013EBF">
        <w:fldChar w:fldCharType="end"/>
      </w:r>
      <w:r w:rsidR="00C422F4">
        <w:t xml:space="preserve"> in this </w:t>
      </w:r>
      <w:r w:rsidR="001032FC">
        <w:t xml:space="preserve">guide </w:t>
      </w:r>
      <w:r w:rsidR="00C422F4">
        <w:t>for the file format.</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p>
    <w:p w:rsidR="000D10E6" w:rsidRDefault="00282F7C">
      <w:pPr>
        <w:pStyle w:val="NRELText"/>
      </w:pPr>
      <w:r>
        <w:t xml:space="preserve">When generating these files, </w:t>
      </w:r>
      <w:r w:rsidR="00982326">
        <w:t xml:space="preserve">TurbSim </w:t>
      </w:r>
      <w:r>
        <w:t>adds a section to the end of the summary file that tells AeroDyn how to convert the data to floating-point form.</w:t>
      </w:r>
      <w:r w:rsidR="008533BD">
        <w:t xml:space="preserve"> </w:t>
      </w:r>
      <w:r w:rsidR="00483084">
        <w:t xml:space="preserve">To decode the data, </w:t>
      </w:r>
      <w:r w:rsidR="00A76723">
        <w:t xml:space="preserve">AeroDyn </w:t>
      </w:r>
      <w:r w:rsidR="001032FC">
        <w:t>must read</w:t>
      </w:r>
      <w:r w:rsidR="00A76723">
        <w:t xml:space="preserve"> both the summary file </w:t>
      </w:r>
      <w:r w:rsidR="00C660CB">
        <w:t xml:space="preserve">(with the </w:t>
      </w:r>
      <w:r w:rsidR="001032FC">
        <w:t>“</w:t>
      </w:r>
      <w:r w:rsidR="00C660CB" w:rsidRPr="001032FC">
        <w:t>.</w:t>
      </w:r>
      <w:r w:rsidR="004179FA" w:rsidRPr="004179FA">
        <w:t>sum</w:t>
      </w:r>
      <w:r w:rsidR="001032FC">
        <w:t>”</w:t>
      </w:r>
      <w:r w:rsidR="00C660CB">
        <w:t xml:space="preserve"> extension) </w:t>
      </w:r>
      <w:r w:rsidR="00A76723">
        <w:t>and the binary FF</w:t>
      </w:r>
      <w:r>
        <w:t xml:space="preserve"> </w:t>
      </w:r>
      <w:r w:rsidR="00292D19">
        <w:t>file</w:t>
      </w:r>
      <w:r w:rsidR="00A76723">
        <w:t>.</w:t>
      </w:r>
      <w:r w:rsidR="008533BD">
        <w:t xml:space="preserve"> </w:t>
      </w:r>
      <w:r w:rsidR="00982326">
        <w:t xml:space="preserve">TurbSim </w:t>
      </w:r>
      <w:r>
        <w:t>uses a newer file format than the format SNwind used.</w:t>
      </w:r>
      <w:r w:rsidR="008533BD">
        <w:t xml:space="preserve"> </w:t>
      </w:r>
      <w:r>
        <w:t xml:space="preserve">In general, this updated format </w:t>
      </w:r>
      <w:r w:rsidR="001032FC">
        <w:t xml:space="preserve">retains </w:t>
      </w:r>
      <w:r>
        <w:t xml:space="preserve">more </w:t>
      </w:r>
      <w:r w:rsidR="008E4CF4">
        <w:t xml:space="preserve">resolution </w:t>
      </w:r>
      <w:r>
        <w:t xml:space="preserve">in the normalized </w:t>
      </w:r>
      <w:r w:rsidR="001032FC">
        <w:t>2</w:t>
      </w:r>
      <w:r>
        <w:t>-byte integers than the previous encoding method did.</w:t>
      </w:r>
      <w:r w:rsidR="008533BD">
        <w:t xml:space="preserve"> </w:t>
      </w:r>
      <w:r w:rsidR="00DA0A9D">
        <w:t xml:space="preserve">A MATLAB script that reads these files is included in the TurbSim archive; it is named </w:t>
      </w:r>
      <w:r w:rsidR="001032FC">
        <w:t>“</w:t>
      </w:r>
      <w:r w:rsidR="004179FA" w:rsidRPr="004179FA">
        <w:t>Test\readBLgrid.m</w:t>
      </w:r>
      <w:r w:rsidR="00DA0A9D">
        <w:t>.</w:t>
      </w:r>
      <w:r w:rsidR="001032FC">
        <w:t>”</w:t>
      </w:r>
    </w:p>
    <w:p w:rsidR="00282F7C" w:rsidRDefault="00282F7C">
      <w:pPr>
        <w:pStyle w:val="Head2"/>
        <w:outlineLvl w:val="0"/>
      </w:pPr>
      <w:bookmarkStart w:id="170" w:name="_Toc108431544"/>
      <w:bookmarkStart w:id="171" w:name="_Toc111947849"/>
      <w:bookmarkStart w:id="172" w:name="_Toc336257147"/>
      <w:r>
        <w:t xml:space="preserve">Tower </w:t>
      </w:r>
      <w:r w:rsidR="000B79BB">
        <w:t>Data Binary Files</w:t>
      </w:r>
      <w:bookmarkEnd w:id="170"/>
      <w:bookmarkEnd w:id="171"/>
      <w:bookmarkEnd w:id="172"/>
    </w:p>
    <w:p w:rsidR="0058342C" w:rsidRDefault="00813EB0" w:rsidP="0058342C">
      <w:pPr>
        <w:pStyle w:val="NRELText"/>
      </w:pPr>
      <w:r>
        <w:t>The tower data binary</w:t>
      </w:r>
      <w:r w:rsidR="00282F7C">
        <w:t xml:space="preserve"> files are similar to the </w:t>
      </w:r>
      <w:r>
        <w:t>FF</w:t>
      </w:r>
      <w:r w:rsidR="00282F7C">
        <w:t xml:space="preserve"> </w:t>
      </w:r>
      <w:r w:rsidR="000E38C3" w:rsidRPr="000E38C3">
        <w:t>Bladed</w:t>
      </w:r>
      <w:r w:rsidR="008E4CF4">
        <w:rPr>
          <w:i/>
        </w:rPr>
        <w:t>-</w:t>
      </w:r>
      <w:r w:rsidR="00C51B49">
        <w:t>s</w:t>
      </w:r>
      <w:r w:rsidR="008E4CF4" w:rsidRPr="00F17AE3">
        <w:t>tyle</w:t>
      </w:r>
      <w:r w:rsidR="008E4CF4">
        <w:t xml:space="preserve"> </w:t>
      </w:r>
      <w:r w:rsidR="00C51B49">
        <w:t>b</w:t>
      </w:r>
      <w:r w:rsidR="00282F7C">
        <w:t xml:space="preserve">inary </w:t>
      </w:r>
      <w:r w:rsidR="00C51B49">
        <w:t>f</w:t>
      </w:r>
      <w:r w:rsidR="00282F7C">
        <w:t>iles, except they contain data for points in a single line at the grid center</w:t>
      </w:r>
      <w:r w:rsidR="001032FC">
        <w:t>—</w:t>
      </w:r>
      <w:r w:rsidR="00282F7C">
        <w:t>going from the bottom of the grid to the ground</w:t>
      </w:r>
      <w:r w:rsidR="001032FC">
        <w:t>—</w:t>
      </w:r>
      <w:r w:rsidR="00602776">
        <w:t>using the same vertical resolution as the rest of the grid</w:t>
      </w:r>
      <w:r w:rsidR="008533BD">
        <w:t xml:space="preserve"> </w:t>
      </w:r>
      <w:r>
        <w:t>(</w:t>
      </w:r>
      <w:r w:rsidR="00A3159A">
        <w:t>s</w:t>
      </w:r>
      <w:r>
        <w:t xml:space="preserve">ee </w:t>
      </w:r>
      <w:r w:rsidR="00013EBF">
        <w:fldChar w:fldCharType="begin"/>
      </w:r>
      <w:r>
        <w:instrText xml:space="preserve"> REF Figure_Tower \h </w:instrText>
      </w:r>
      <w:r w:rsidR="00013EBF">
        <w:fldChar w:fldCharType="separate"/>
      </w:r>
      <w:r w:rsidR="00263541">
        <w:t xml:space="preserve">Figure </w:t>
      </w:r>
      <w:r w:rsidR="00263541">
        <w:rPr>
          <w:noProof/>
        </w:rPr>
        <w:t>4</w:t>
      </w:r>
      <w:r w:rsidR="00013EBF">
        <w:fldChar w:fldCharType="end"/>
      </w:r>
      <w:r>
        <w:t>)</w:t>
      </w:r>
      <w:r w:rsidR="00A3159A">
        <w:t>.</w:t>
      </w:r>
      <w:r w:rsidR="008533BD">
        <w:t xml:space="preserve"> </w:t>
      </w:r>
      <w:r w:rsidR="00282F7C">
        <w:t xml:space="preserve">These files have a </w:t>
      </w:r>
      <w:r w:rsidR="001032FC">
        <w:t>“</w:t>
      </w:r>
      <w:r w:rsidR="004179FA" w:rsidRPr="004179FA">
        <w:t>.twr</w:t>
      </w:r>
      <w:r w:rsidR="001032FC">
        <w:t>”</w:t>
      </w:r>
      <w:r w:rsidR="00282F7C">
        <w:t xml:space="preserve"> extension.</w:t>
      </w:r>
      <w:r w:rsidR="008533BD">
        <w:t xml:space="preserve"> </w:t>
      </w:r>
      <w:r w:rsidR="00982326">
        <w:t xml:space="preserve">TurbSim </w:t>
      </w:r>
      <w:r w:rsidR="00282F7C">
        <w:t xml:space="preserve">normalizes the data </w:t>
      </w:r>
      <w:r w:rsidR="00982992">
        <w:t xml:space="preserve">(in the inertial reference frame coordinate system) </w:t>
      </w:r>
      <w:r w:rsidR="00282F7C">
        <w:t xml:space="preserve">and encodes them in </w:t>
      </w:r>
      <w:r w:rsidR="001032FC">
        <w:t>2</w:t>
      </w:r>
      <w:r w:rsidR="00282F7C">
        <w:t>-byte integers.</w:t>
      </w:r>
      <w:r w:rsidR="008533BD">
        <w:t xml:space="preserve"> </w:t>
      </w:r>
      <w:r w:rsidR="00282F7C">
        <w:t xml:space="preserve">The first part of the file is a header that provides information about </w:t>
      </w:r>
      <w:r w:rsidR="0058342C">
        <w:t>the location of the tower points and size of the file; this header is followed by the wind speeds.</w:t>
      </w:r>
      <w:r w:rsidR="008533BD">
        <w:t xml:space="preserve"> </w:t>
      </w:r>
      <w:r w:rsidR="0058342C">
        <w:t xml:space="preserve">When generating these files, TurbSim adds a section to the end of the summary file that indicates how to convert the data to floating-point form (this is the same section that is </w:t>
      </w:r>
      <w:r w:rsidR="0058342C">
        <w:lastRenderedPageBreak/>
        <w:t xml:space="preserve">generated for the FF Bladed-style </w:t>
      </w:r>
      <w:r w:rsidR="00A3159A">
        <w:t xml:space="preserve">“.wnd” </w:t>
      </w:r>
      <w:r w:rsidR="0058342C">
        <w:t>binary files).</w:t>
      </w:r>
      <w:r w:rsidR="008533BD">
        <w:t xml:space="preserve"> </w:t>
      </w:r>
      <w:r w:rsidR="0058342C">
        <w:t xml:space="preserve">See Appendix </w:t>
      </w:r>
      <w:r w:rsidR="00013EBF">
        <w:fldChar w:fldCharType="begin"/>
      </w:r>
      <w:r w:rsidR="0058342C">
        <w:instrText xml:space="preserve"> REF Appendix_TSTwr_letter \h </w:instrText>
      </w:r>
      <w:r w:rsidR="00013EBF">
        <w:fldChar w:fldCharType="separate"/>
      </w:r>
      <w:r w:rsidR="00263541">
        <w:rPr>
          <w:noProof/>
        </w:rPr>
        <w:t>F</w:t>
      </w:r>
      <w:r w:rsidR="00013EBF">
        <w:fldChar w:fldCharType="end"/>
      </w:r>
      <w:r w:rsidR="0058342C">
        <w:t xml:space="preserve"> in this </w:t>
      </w:r>
      <w:r w:rsidR="001032FC">
        <w:t xml:space="preserve">guide </w:t>
      </w:r>
      <w:r w:rsidR="0058342C">
        <w:t>for a more complete description of this binary format.</w:t>
      </w:r>
    </w:p>
    <w:p w:rsidR="0058342C" w:rsidRDefault="0058342C" w:rsidP="0058342C">
      <w:pPr>
        <w:pStyle w:val="NRELText"/>
      </w:pPr>
      <w:r w:rsidRPr="008E4CF4">
        <w:t xml:space="preserve">If </w:t>
      </w:r>
      <w:r w:rsidR="001032FC">
        <w:t>a user</w:t>
      </w:r>
      <w:r w:rsidRPr="008E4CF4">
        <w:t xml:space="preserve"> </w:t>
      </w:r>
      <w:r w:rsidR="001032FC" w:rsidRPr="008E4CF4">
        <w:t>request</w:t>
      </w:r>
      <w:r w:rsidR="001032FC">
        <w:t>s</w:t>
      </w:r>
      <w:r w:rsidR="001032FC" w:rsidRPr="008E4CF4">
        <w:t xml:space="preserve"> </w:t>
      </w:r>
      <w:r w:rsidRPr="008E4CF4">
        <w:t>FF binary files in TurbSim format</w:t>
      </w:r>
      <w:r>
        <w:t xml:space="preserve"> (</w:t>
      </w:r>
      <w:r w:rsidRPr="009A656F">
        <w:rPr>
          <w:i/>
        </w:rPr>
        <w:t>WrADFF</w:t>
      </w:r>
      <w:r>
        <w:t xml:space="preserve"> = </w:t>
      </w:r>
      <w:r w:rsidR="001032FC">
        <w:t>“</w:t>
      </w:r>
      <w:r w:rsidR="004179FA" w:rsidRPr="004179FA">
        <w:t>true</w:t>
      </w:r>
      <w:r w:rsidR="001032FC">
        <w:t>”</w:t>
      </w:r>
      <w:r>
        <w:t>)</w:t>
      </w:r>
      <w:r w:rsidRPr="008E4CF4">
        <w:t xml:space="preserve">, the tower points </w:t>
      </w:r>
      <w:r w:rsidR="001032FC">
        <w:t>are</w:t>
      </w:r>
      <w:r w:rsidRPr="008E4CF4">
        <w:t xml:space="preserve"> normalized and stored as </w:t>
      </w:r>
      <w:r w:rsidR="00483084">
        <w:t>2</w:t>
      </w:r>
      <w:r w:rsidRPr="008E4CF4">
        <w:t xml:space="preserve">-byte integers along with the </w:t>
      </w:r>
      <w:r>
        <w:t xml:space="preserve">full-field </w:t>
      </w:r>
      <w:r w:rsidRPr="008E4CF4">
        <w:t xml:space="preserve">grid data </w:t>
      </w:r>
      <w:r>
        <w:t xml:space="preserve">in the </w:t>
      </w:r>
      <w:r w:rsidRPr="008E4CF4">
        <w:t xml:space="preserve">file with a </w:t>
      </w:r>
      <w:r w:rsidR="001032FC">
        <w:t>“</w:t>
      </w:r>
      <w:r w:rsidR="004179FA" w:rsidRPr="004179FA">
        <w:t>.bts</w:t>
      </w:r>
      <w:r w:rsidR="001032FC">
        <w:t>”</w:t>
      </w:r>
      <w:r w:rsidRPr="008E4CF4">
        <w:t xml:space="preserve"> extens</w:t>
      </w:r>
      <w:r>
        <w:t>ion.</w:t>
      </w:r>
      <w:r w:rsidR="008533BD">
        <w:t xml:space="preserve"> </w:t>
      </w:r>
      <w:r>
        <w:t xml:space="preserve">In that case, a separate file with the </w:t>
      </w:r>
      <w:r w:rsidR="001032FC">
        <w:t>“</w:t>
      </w:r>
      <w:r w:rsidR="004179FA" w:rsidRPr="004179FA">
        <w:t>.twr</w:t>
      </w:r>
      <w:r w:rsidR="001032FC">
        <w:t>”</w:t>
      </w:r>
      <w:r w:rsidRPr="008E4CF4">
        <w:t xml:space="preserve"> extension </w:t>
      </w:r>
      <w:r w:rsidR="001032FC">
        <w:t>is</w:t>
      </w:r>
      <w:r w:rsidR="001032FC" w:rsidRPr="008E4CF4">
        <w:t xml:space="preserve"> </w:t>
      </w:r>
      <w:r w:rsidRPr="008E4CF4">
        <w:t>not generated.</w:t>
      </w:r>
    </w:p>
    <w:p w:rsidR="00491500" w:rsidRDefault="00491500" w:rsidP="00491500">
      <w:pPr>
        <w:pStyle w:val="Head2"/>
        <w:outlineLvl w:val="0"/>
      </w:pPr>
      <w:bookmarkStart w:id="173" w:name="_Toc336257148"/>
      <w:r>
        <w:t>Full-Field Formatted Files</w:t>
      </w:r>
      <w:bookmarkEnd w:id="173"/>
    </w:p>
    <w:p w:rsidR="00491500" w:rsidRDefault="00491500" w:rsidP="00491500">
      <w:pPr>
        <w:pStyle w:val="NREL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r>
        <w:t>file extensions, respectively.</w:t>
      </w:r>
    </w:p>
    <w:p w:rsidR="00491500" w:rsidRDefault="00491500" w:rsidP="00491500">
      <w:pPr>
        <w:pStyle w:val="NREL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491500" w:rsidRDefault="00491500" w:rsidP="00491500">
      <w:pPr>
        <w:pStyle w:val="Head2"/>
        <w:outlineLvl w:val="0"/>
      </w:pPr>
      <w:bookmarkStart w:id="174" w:name="_Toc336257149"/>
      <w:r>
        <w:t>Coherent Turbulence Time-Step Files</w:t>
      </w:r>
      <w:bookmarkEnd w:id="174"/>
    </w:p>
    <w:p w:rsidR="00491500" w:rsidRDefault="00491500" w:rsidP="00491500">
      <w:pPr>
        <w:pStyle w:val="NRELText"/>
      </w:pPr>
      <w:r>
        <w:t>One of the unique features of TurbSim is its ability to add coherent turbulence events based on data obtained from numerical simulations of a Kelvin-Helmholtz billow. The data comes from two sources: a large-eddy simulation from NCAR and a direct numerical simulation from Colorado Research Associates (CoRA), both of Boulder, Colorado.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263541">
        <w:t>Using Coherent Turbulence Time-Step Files with AeroDyn</w:t>
      </w:r>
      <w:r>
        <w:fldChar w:fldCharType="end"/>
      </w:r>
      <w:r>
        <w:t xml:space="preserve"> section of this document for more information.</w:t>
      </w:r>
    </w:p>
    <w:p w:rsidR="00491500" w:rsidRDefault="00491500" w:rsidP="0058342C">
      <w:pPr>
        <w:pStyle w:val="NRELText"/>
      </w:pPr>
    </w:p>
    <w:p w:rsidR="001075F5" w:rsidRDefault="0077108B">
      <w:pPr>
        <w:pStyle w:val="NRELText"/>
      </w:pPr>
      <w:r>
        <w:rPr>
          <w:b/>
        </w:rPr>
        <w:lastRenderedPageBreak/>
        <w:pict>
          <v:shape id="_x0000_s1803" type="#_x0000_t202" style="position:absolute;margin-left:0;margin-top:0;width:468pt;height:633pt;z-index:251659264;mso-position-horizontal:center;mso-position-horizontal-relative:margin;mso-position-vertical:top;mso-position-vertical-relative:margin" stroked="f">
            <v:textbox style="mso-next-textbox:#_x0000_s1803"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A31356B" wp14:editId="5CDB2595">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04"/>
                                <a:srcRect t="2734" b="6025"/>
                                <a:stretch>
                                  <a:fillRect/>
                                </a:stretch>
                              </pic:blipFill>
                              <pic:spPr>
                                <a:xfrm>
                                  <a:off x="0" y="0"/>
                                  <a:ext cx="5715000" cy="6504229"/>
                                </a:xfrm>
                                <a:prstGeom prst="rect">
                                  <a:avLst/>
                                </a:prstGeom>
                              </pic:spPr>
                            </pic:pic>
                          </a:graphicData>
                        </a:graphic>
                      </wp:inline>
                    </w:drawing>
                  </w:r>
                </w:p>
                <w:p w:rsidR="00263541" w:rsidRDefault="00263541" w:rsidP="00E34328">
                  <w:pPr>
                    <w:pStyle w:val="NRELFigureCaption"/>
                    <w:spacing w:after="0"/>
                  </w:pPr>
                  <w:bookmarkStart w:id="175" w:name="Figure_FFvsHH"/>
                  <w:bookmarkStart w:id="176" w:name="_Toc335905352"/>
                  <w:bookmarkStart w:id="177" w:name="_Toc336257204"/>
                  <w:r>
                    <w:t xml:space="preserve">Figure </w:t>
                  </w:r>
                  <w:fldSimple w:instr=" SEQ Figures \* MERGEFORMAT ">
                    <w:r>
                      <w:rPr>
                        <w:noProof/>
                      </w:rPr>
                      <w:t>17</w:t>
                    </w:r>
                  </w:fldSimple>
                  <w:bookmarkEnd w:id="175"/>
                  <w:r>
                    <w:t>. Example TurbSim FF and HH wind files as implemented in AeroDyn.</w:t>
                  </w:r>
                  <w:bookmarkEnd w:id="176"/>
                  <w:bookmarkEnd w:id="177"/>
                  <w:r>
                    <w:t xml:space="preserve"> </w:t>
                  </w:r>
                </w:p>
                <w:p w:rsidR="00263541" w:rsidRPr="00E34328" w:rsidRDefault="00263541" w:rsidP="00E34328">
                  <w:pPr>
                    <w:pStyle w:val="NRELText"/>
                    <w:jc w:val="center"/>
                    <w:rPr>
                      <w:rFonts w:ascii="Arial" w:hAnsi="Arial" w:cs="Arial"/>
                      <w:sz w:val="20"/>
                      <w:szCs w:val="20"/>
                    </w:rPr>
                  </w:pPr>
                  <w:r w:rsidRPr="00E34328">
                    <w:rPr>
                      <w:rFonts w:ascii="Arial" w:hAnsi="Arial" w:cs="Arial"/>
                      <w:sz w:val="20"/>
                      <w:szCs w:val="20"/>
                    </w:rPr>
                    <w:t xml:space="preserve">The bottom left plot shows the FF grids after marching </w:t>
                  </w:r>
                  <w:r w:rsidRPr="00E34328">
                    <w:rPr>
                      <w:rFonts w:ascii="Arial" w:hAnsi="Arial" w:cs="Arial"/>
                      <w:i/>
                      <w:sz w:val="20"/>
                      <w:szCs w:val="20"/>
                    </w:rPr>
                    <w:t>GridWidth/4</w:t>
                  </w:r>
                  <w:r w:rsidRPr="00E34328">
                    <w:rPr>
                      <w:rFonts w:ascii="Arial" w:hAnsi="Arial" w:cs="Arial"/>
                      <w:sz w:val="20"/>
                      <w:szCs w:val="20"/>
                    </w:rPr>
                    <w:t xml:space="preserve"> meters (along positive </w:t>
                  </w:r>
                  <w:r w:rsidRPr="00E34328">
                    <w:rPr>
                      <w:rFonts w:ascii="Arial" w:hAnsi="Arial" w:cs="Arial"/>
                      <w:i/>
                      <w:sz w:val="20"/>
                      <w:szCs w:val="20"/>
                    </w:rPr>
                    <w:t>X</w:t>
                  </w:r>
                  <w:r w:rsidRPr="00E34328">
                    <w:rPr>
                      <w:rFonts w:ascii="Arial" w:hAnsi="Arial" w:cs="Arial"/>
                      <w:sz w:val="20"/>
                      <w:szCs w:val="20"/>
                    </w:rPr>
                    <w:t xml:space="preserve">) from the position in the upper left plot; HH wind files (right column) do not march through the turbine.  At each time step, the FF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is identical to the HH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0</w:t>
                  </w:r>
                  <w:r w:rsidRPr="00E34328">
                    <w:rPr>
                      <w:rFonts w:ascii="Arial" w:hAnsi="Arial" w:cs="Arial"/>
                      <w:sz w:val="20"/>
                      <w:szCs w:val="20"/>
                    </w:rPr>
                    <w:t xml:space="preserve">, </w:t>
                  </w:r>
                  <w:r w:rsidRPr="00E34328">
                    <w:rPr>
                      <w:rFonts w:ascii="Arial" w:hAnsi="Arial" w:cs="Arial"/>
                      <w:i/>
                      <w:sz w:val="20"/>
                      <w:szCs w:val="20"/>
                    </w:rPr>
                    <w:t>Y = 0, Z = HubHt</w:t>
                  </w:r>
                  <w:r w:rsidRPr="00E34328">
                    <w:rPr>
                      <w:rFonts w:ascii="Arial" w:hAnsi="Arial" w:cs="Arial"/>
                      <w:sz w:val="20"/>
                      <w:szCs w:val="20"/>
                    </w:rPr>
                    <w:t xml:space="preserve">.  Because TurbSim sets the horizontal shear to 0 in the HH files, the velocity does not change with either </w:t>
                  </w:r>
                  <w:r w:rsidRPr="00E34328">
                    <w:rPr>
                      <w:rFonts w:ascii="Arial" w:hAnsi="Arial" w:cs="Arial"/>
                      <w:i/>
                      <w:sz w:val="20"/>
                      <w:szCs w:val="20"/>
                    </w:rPr>
                    <w:t xml:space="preserve">X </w:t>
                  </w:r>
                  <w:r w:rsidRPr="00E34328">
                    <w:rPr>
                      <w:rFonts w:ascii="Arial" w:hAnsi="Arial" w:cs="Arial"/>
                      <w:sz w:val="20"/>
                      <w:szCs w:val="20"/>
                    </w:rPr>
                    <w:t xml:space="preserve">or </w:t>
                  </w:r>
                  <w:r w:rsidRPr="00E34328">
                    <w:rPr>
                      <w:rFonts w:ascii="Arial" w:hAnsi="Arial" w:cs="Arial"/>
                      <w:i/>
                      <w:sz w:val="20"/>
                      <w:szCs w:val="20"/>
                    </w:rPr>
                    <w:t>Y</w:t>
                  </w:r>
                  <w:r w:rsidRPr="00E34328">
                    <w:rPr>
                      <w:rFonts w:ascii="Arial" w:hAnsi="Arial" w:cs="Arial"/>
                      <w:sz w:val="20"/>
                      <w:szCs w:val="20"/>
                    </w:rPr>
                    <w:t xml:space="preserve">.  Thus, the wind velocities in the FF and HH files are identical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(where the </w:t>
                  </w:r>
                  <w:r w:rsidRPr="00E34328">
                    <w:rPr>
                      <w:rFonts w:ascii="Arial" w:hAnsi="Arial" w:cs="Arial"/>
                      <w:i/>
                      <w:sz w:val="20"/>
                      <w:szCs w:val="20"/>
                    </w:rPr>
                    <w:t>X</w:t>
                  </w:r>
                  <w:r w:rsidRPr="00E34328">
                    <w:rPr>
                      <w:rFonts w:ascii="Arial" w:hAnsi="Arial" w:cs="Arial"/>
                      <w:sz w:val="20"/>
                      <w:szCs w:val="20"/>
                    </w:rPr>
                    <w:t xml:space="preserve"> axis on the plots emerges from the wind volume).</w:t>
                  </w:r>
                </w:p>
              </w:txbxContent>
            </v:textbox>
            <w10:wrap type="square" anchorx="margin" anchory="margin"/>
          </v:shape>
        </w:pict>
      </w:r>
    </w:p>
    <w:p w:rsidR="00775606" w:rsidRDefault="00775606" w:rsidP="00775606">
      <w:pPr>
        <w:pStyle w:val="Head1"/>
      </w:pPr>
      <w:bookmarkStart w:id="178" w:name="_Toc108431537"/>
      <w:bookmarkStart w:id="179" w:name="_Toc111947843"/>
      <w:bookmarkStart w:id="180" w:name="Heading_SpectralModels"/>
      <w:bookmarkStart w:id="181" w:name="_Toc336257150"/>
      <w:r>
        <w:lastRenderedPageBreak/>
        <w:t>Spectral Models</w:t>
      </w:r>
      <w:bookmarkEnd w:id="178"/>
      <w:bookmarkEnd w:id="179"/>
      <w:bookmarkEnd w:id="180"/>
      <w:bookmarkEnd w:id="181"/>
    </w:p>
    <w:p w:rsidR="00775606" w:rsidRDefault="00775606" w:rsidP="00775606">
      <w:pPr>
        <w:pStyle w:val="NRELText"/>
      </w:pPr>
      <w:r>
        <w:t xml:space="preserve">TurbSim uses a modified version of the Sandia method </w:t>
      </w:r>
      <w:r w:rsidR="00013EBF">
        <w:fldChar w:fldCharType="begin"/>
      </w:r>
      <w:r>
        <w:instrText xml:space="preserve"> REF Reference_SNLWIND \h </w:instrText>
      </w:r>
      <w:r w:rsidR="00013EBF">
        <w:fldChar w:fldCharType="separate"/>
      </w:r>
      <w:r w:rsidR="00263541">
        <w:t>[</w:t>
      </w:r>
      <w:r w:rsidR="00263541">
        <w:rPr>
          <w:noProof/>
        </w:rPr>
        <w:t>4</w:t>
      </w:r>
      <w:r w:rsidR="00263541">
        <w:t>]</w:t>
      </w:r>
      <w:r w:rsidR="00013EBF">
        <w:fldChar w:fldCharType="end"/>
      </w:r>
      <w:r>
        <w:t xml:space="preserve"> to generate time series based on spectral representation.</w:t>
      </w:r>
      <w:r w:rsidR="008533BD">
        <w:t xml:space="preserve"> </w:t>
      </w:r>
      <w:r>
        <w:t>Several differen</w:t>
      </w:r>
      <w:r w:rsidR="0082057F">
        <w:t>t spectral models are availa</w:t>
      </w:r>
      <w:r w:rsidR="00630191">
        <w:t xml:space="preserve">ble, including two IEC models, </w:t>
      </w:r>
      <w:r w:rsidR="0082057F">
        <w:t>the Risø smooth-terrain model</w:t>
      </w:r>
      <w:r w:rsidR="00630191">
        <w:t>,</w:t>
      </w:r>
      <w:r w:rsidR="0082057F">
        <w:t xml:space="preserve"> and several NREL site-specific models</w:t>
      </w:r>
      <w:r w:rsidR="00630191">
        <w:t xml:space="preserve"> (NWTCUP, GP_LLJ, WF_UPW, WF_07D, </w:t>
      </w:r>
      <w:r w:rsidR="000E48D8">
        <w:t xml:space="preserve">and </w:t>
      </w:r>
      <w:r w:rsidR="00630191">
        <w:t>WF_14D)</w:t>
      </w:r>
      <w:r w:rsidR="0082057F">
        <w:t>.</w:t>
      </w:r>
      <w:r w:rsidR="008533BD">
        <w:t xml:space="preserve"> </w:t>
      </w:r>
      <w:r w:rsidR="006B3F17">
        <w:t xml:space="preserve">This section describes the </w:t>
      </w:r>
      <w:r w:rsidR="000C168B">
        <w:t xml:space="preserve">velocity </w:t>
      </w:r>
      <w:r w:rsidR="006B3F17">
        <w:t>spectra used in each of the models</w:t>
      </w:r>
      <w:r w:rsidR="00F86E6D">
        <w:t xml:space="preserve"> and discusses the measurements used to develop scaling for the site-specific models</w:t>
      </w:r>
      <w:r w:rsidR="006B3F17">
        <w:t>.</w:t>
      </w:r>
      <w:r w:rsidR="008533BD">
        <w:t xml:space="preserve"> </w:t>
      </w:r>
      <w:r w:rsidR="001E4B1C">
        <w:t>Standard deviations</w:t>
      </w:r>
      <w:r w:rsidR="00BE470F">
        <w:t xml:space="preserve">, </w:t>
      </w:r>
      <w:r w:rsidR="00BE470F" w:rsidRPr="00BE470F">
        <w:rPr>
          <w:position w:val="-6"/>
        </w:rPr>
        <w:object w:dxaOrig="240" w:dyaOrig="220">
          <v:shape id="_x0000_i1087" type="#_x0000_t75" style="width:11.3pt;height:11.3pt" o:ole="">
            <v:imagedata r:id="rId205" o:title=""/>
          </v:shape>
          <o:OLEObject Type="Embed" ProgID="Equation.DSMT4" ShapeID="_x0000_i1087" DrawAspect="Content" ObjectID="_1432636071" r:id="rId206"/>
        </w:object>
      </w:r>
      <w:r w:rsidR="00BE470F">
        <w:t>,</w:t>
      </w:r>
      <w:r w:rsidR="001E4B1C">
        <w:t xml:space="preserve"> have been calculated by integrating the</w:t>
      </w:r>
      <w:r w:rsidR="00153E0D">
        <w:t xml:space="preserve"> velocity</w:t>
      </w:r>
      <w:r w:rsidR="001E4B1C">
        <w:t xml:space="preserve"> spectra</w:t>
      </w:r>
      <w:r w:rsidR="00BE470F">
        <w:t xml:space="preserve">, </w:t>
      </w:r>
      <w:r w:rsidR="00BE470F">
        <w:rPr>
          <w:i/>
        </w:rPr>
        <w:t>S</w:t>
      </w:r>
      <w:r w:rsidR="001E4B1C">
        <w:t>:</w:t>
      </w:r>
    </w:p>
    <w:p w:rsidR="001E4B1C" w:rsidRDefault="001E4B1C" w:rsidP="001E4B1C">
      <w:pPr>
        <w:pStyle w:val="MTDisplayEquation"/>
      </w:pPr>
      <w:r>
        <w:tab/>
      </w:r>
      <w:r w:rsidRPr="001E4B1C">
        <w:rPr>
          <w:position w:val="-32"/>
        </w:rPr>
        <w:object w:dxaOrig="1359" w:dyaOrig="740">
          <v:shape id="_x0000_i1088" type="#_x0000_t75" style="width:67.15pt;height:37.6pt" o:ole="">
            <v:imagedata r:id="rId207" o:title=""/>
          </v:shape>
          <o:OLEObject Type="Embed" ProgID="Equation.DSMT4" ShapeID="_x0000_i1088" DrawAspect="Content" ObjectID="_1432636072" r:id="rId208"/>
        </w:object>
      </w:r>
      <w:r>
        <w:t>.</w:t>
      </w:r>
      <w:r>
        <w:tab/>
      </w:r>
      <w:r w:rsidR="00013EBF">
        <w:fldChar w:fldCharType="begin"/>
      </w:r>
      <w:r w:rsidR="00DC083A">
        <w:instrText xml:space="preserve"> SEQ Eqn  \n \# "(0)" \* MERGEFORMAT  \* MERGEFORMAT </w:instrText>
      </w:r>
      <w:r w:rsidR="00013EBF">
        <w:fldChar w:fldCharType="separate"/>
      </w:r>
      <w:r w:rsidR="00263541">
        <w:rPr>
          <w:noProof/>
        </w:rPr>
        <w:t>(20)</w:t>
      </w:r>
      <w:r w:rsidR="00013EBF">
        <w:rPr>
          <w:noProof/>
        </w:rPr>
        <w:fldChar w:fldCharType="end"/>
      </w:r>
    </w:p>
    <w:p w:rsidR="000C168B" w:rsidRPr="000C168B" w:rsidRDefault="000C168B" w:rsidP="000C168B">
      <w:pPr>
        <w:pStyle w:val="NRELText"/>
      </w:pPr>
      <w:r w:rsidRPr="005D73B1">
        <w:t xml:space="preserve">Plots comparing the </w:t>
      </w:r>
      <w:r w:rsidR="00E06007">
        <w:t xml:space="preserve">velocity </w:t>
      </w:r>
      <w:r w:rsidRPr="005D73B1">
        <w:t xml:space="preserve">spectra of the different models are presented in Appendix </w:t>
      </w:r>
      <w:r w:rsidR="00013EBF">
        <w:fldChar w:fldCharType="begin"/>
      </w:r>
      <w:r w:rsidR="008A062C">
        <w:instrText xml:space="preserve"> REF Appendix_SpectralPlots \h  \* MERGEFORMAT </w:instrText>
      </w:r>
      <w:r w:rsidR="00013EBF">
        <w:fldChar w:fldCharType="separate"/>
      </w:r>
      <w:r w:rsidR="00263541">
        <w:rPr>
          <w:noProof/>
        </w:rPr>
        <w:t>G</w:t>
      </w:r>
      <w:r w:rsidR="00013EBF">
        <w:fldChar w:fldCharType="end"/>
      </w:r>
      <w:r w:rsidR="005D73B1">
        <w:t>.</w:t>
      </w:r>
    </w:p>
    <w:p w:rsidR="00775606" w:rsidRDefault="00775606" w:rsidP="003B0404">
      <w:pPr>
        <w:pStyle w:val="Head2"/>
      </w:pPr>
      <w:bookmarkStart w:id="182" w:name="_Toc336257151"/>
      <w:r>
        <w:t>IECKAI</w:t>
      </w:r>
      <w:r w:rsidR="000B79BB">
        <w:t xml:space="preserve">: </w:t>
      </w:r>
      <w:r>
        <w:t xml:space="preserve">The IEC Kaimal </w:t>
      </w:r>
      <w:r w:rsidR="000B79BB">
        <w:t>Model</w:t>
      </w:r>
      <w:bookmarkEnd w:id="182"/>
    </w:p>
    <w:p w:rsidR="00775606" w:rsidRPr="005A43E0" w:rsidRDefault="00775606" w:rsidP="00775606">
      <w:pPr>
        <w:pStyle w:val="NRELText"/>
      </w:pPr>
      <w:r>
        <w:t>Th</w:t>
      </w:r>
      <w:r w:rsidR="00A27270">
        <w:t>e</w:t>
      </w:r>
      <w:r>
        <w:t xml:space="preserve"> IEC </w:t>
      </w:r>
      <w:r w:rsidR="00A27270">
        <w:t xml:space="preserve">Kaimal </w:t>
      </w:r>
      <w:r>
        <w:t>model is defined in IEC 61400</w:t>
      </w:r>
      <w:r w:rsidR="000B7170">
        <w:noBreakHyphen/>
      </w:r>
      <w:r>
        <w:t xml:space="preserve">1 </w:t>
      </w:r>
      <w:r w:rsidR="00AA1AB0">
        <w:t>2</w:t>
      </w:r>
      <w:r w:rsidR="004179FA" w:rsidRPr="004179FA">
        <w:rPr>
          <w:vertAlign w:val="superscript"/>
        </w:rPr>
        <w:t>nd</w:t>
      </w:r>
      <w:r w:rsidR="00AA1AB0">
        <w:t xml:space="preserve"> ed</w:t>
      </w:r>
      <w:r w:rsidR="000A1377">
        <w:t>.</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t xml:space="preserve">, </w:t>
      </w:r>
      <w:r w:rsidR="00AA1AB0">
        <w:t>and 3</w:t>
      </w:r>
      <w:r w:rsidR="004179FA" w:rsidRPr="004179FA">
        <w:rPr>
          <w:vertAlign w:val="superscript"/>
        </w:rPr>
        <w:t>rd</w:t>
      </w:r>
      <w:r w:rsidR="00AA1AB0">
        <w:t xml:space="preserve"> ed.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rsidR="003B0404">
        <w:t xml:space="preserve"> and assumes neutral atmospheric stability (</w:t>
      </w:r>
      <w:r w:rsidR="003B0404">
        <w:rPr>
          <w:i/>
        </w:rPr>
        <w:t>RICH_NO </w:t>
      </w:r>
      <w:r w:rsidR="003B0404">
        <w:t>= 0)</w:t>
      </w:r>
      <w:r>
        <w:t>.</w:t>
      </w:r>
      <w:r w:rsidR="00681FCE">
        <w:rPr>
          <w:rStyle w:val="FootnoteReference"/>
        </w:rPr>
        <w:footnoteReference w:id="1"/>
      </w:r>
      <w:r w:rsidR="008533BD">
        <w:t xml:space="preserve"> </w:t>
      </w:r>
      <w:r>
        <w:t xml:space="preserve">The spectra for the </w:t>
      </w:r>
      <w:r w:rsidR="00CB04B6">
        <w:t xml:space="preserve">three </w:t>
      </w:r>
      <w:r>
        <w:t xml:space="preserve">wind components, </w:t>
      </w:r>
      <w:r>
        <w:rPr>
          <w:i/>
        </w:rPr>
        <w:t>K = u, v, w</w:t>
      </w:r>
      <w:r>
        <w:t xml:space="preserve">, </w:t>
      </w:r>
      <w:r w:rsidR="003D749B">
        <w:t xml:space="preserve">are </w:t>
      </w:r>
      <w:r>
        <w:t>given by</w:t>
      </w:r>
    </w:p>
    <w:p w:rsidR="00775606" w:rsidRDefault="00775606" w:rsidP="00775606">
      <w:pPr>
        <w:pStyle w:val="MTDisplayEquation"/>
      </w:pPr>
      <w:r>
        <w:tab/>
      </w:r>
      <w:r w:rsidR="00C327FF" w:rsidRPr="005A43E0">
        <w:rPr>
          <w:position w:val="-44"/>
        </w:rPr>
        <w:object w:dxaOrig="2860" w:dyaOrig="880">
          <v:shape id="_x0000_i1089" type="#_x0000_t75" style="width:142.4pt;height:45.15pt" o:ole="">
            <v:imagedata r:id="rId209" o:title=""/>
          </v:shape>
          <o:OLEObject Type="Embed" ProgID="Equation.DSMT4" ShapeID="_x0000_i1089" DrawAspect="Content" ObjectID="_1432636073" r:id="rId210"/>
        </w:object>
      </w:r>
      <w:r>
        <w:t>,</w:t>
      </w:r>
      <w:r>
        <w:tab/>
      </w:r>
      <w:r w:rsidR="00013EBF">
        <w:fldChar w:fldCharType="begin"/>
      </w:r>
      <w:r w:rsidR="00DC083A">
        <w:instrText xml:space="preserve"> SEQ Eqn  \n \# "(0)" \* MERGEFORMAT  \* MERGEFORMAT </w:instrText>
      </w:r>
      <w:r w:rsidR="00013EBF">
        <w:fldChar w:fldCharType="separate"/>
      </w:r>
      <w:r w:rsidR="00263541">
        <w:rPr>
          <w:noProof/>
        </w:rPr>
        <w:t>(21)</w:t>
      </w:r>
      <w:r w:rsidR="00013EBF">
        <w:rPr>
          <w:noProof/>
        </w:rPr>
        <w:fldChar w:fldCharType="end"/>
      </w:r>
    </w:p>
    <w:p w:rsidR="00910EC8" w:rsidRDefault="00775606" w:rsidP="00775606">
      <w:pPr>
        <w:pStyle w:val="NRELText"/>
      </w:pPr>
      <w:r>
        <w:t xml:space="preserve">where </w:t>
      </w:r>
      <w:r>
        <w:rPr>
          <w:i/>
        </w:rPr>
        <w:t>f</w:t>
      </w:r>
      <w:r>
        <w:t xml:space="preserve"> is the cyclic frequency and </w:t>
      </w:r>
      <w:r>
        <w:rPr>
          <w:i/>
        </w:rPr>
        <w:t>L</w:t>
      </w:r>
      <w:r w:rsidRPr="001531AE">
        <w:rPr>
          <w:i/>
          <w:vertAlign w:val="subscript"/>
        </w:rPr>
        <w:t>K</w:t>
      </w:r>
      <w:r>
        <w:rPr>
          <w:i/>
        </w:rPr>
        <w:t xml:space="preserve"> </w:t>
      </w:r>
      <w:r>
        <w:t xml:space="preserve">is </w:t>
      </w:r>
      <w:r w:rsidR="00531629">
        <w:t>an</w:t>
      </w:r>
      <w:r>
        <w:t xml:space="preserve"> integral scale parameter</w:t>
      </w:r>
      <w:r w:rsidR="000E25A6">
        <w:t>.</w:t>
      </w:r>
      <w:r w:rsidR="008533BD">
        <w:t xml:space="preserve"> </w:t>
      </w:r>
      <w:r w:rsidR="000E25A6">
        <w:t>The IEC 61400</w:t>
      </w:r>
      <w:r w:rsidR="000B7170">
        <w:noBreakHyphen/>
      </w:r>
      <w:r w:rsidR="000E25A6">
        <w:t>1 standard defines the integral scale parameter to be</w:t>
      </w:r>
    </w:p>
    <w:p w:rsidR="00910EC8" w:rsidRDefault="00910EC8" w:rsidP="00910EC8">
      <w:pPr>
        <w:pStyle w:val="MTDisplayEquation"/>
      </w:pPr>
      <w:r>
        <w:tab/>
      </w:r>
      <w:r w:rsidR="004F7E58" w:rsidRPr="004F7E58">
        <w:rPr>
          <w:position w:val="-50"/>
        </w:rPr>
        <w:object w:dxaOrig="2320" w:dyaOrig="1120">
          <v:shape id="_x0000_i1090" type="#_x0000_t75" style="width:117.15pt;height:59.65pt" o:ole="">
            <v:imagedata r:id="rId211" o:title=""/>
          </v:shape>
          <o:OLEObject Type="Embed" ProgID="Equation.DSMT4" ShapeID="_x0000_i1090" DrawAspect="Content" ObjectID="_1432636074" r:id="rId212"/>
        </w:object>
      </w:r>
      <w:r>
        <w:t>,</w:t>
      </w:r>
      <w:r>
        <w:tab/>
      </w:r>
      <w:bookmarkStart w:id="183" w:name="Eqn_IEC_Lk"/>
      <w:r w:rsidR="00013EBF">
        <w:fldChar w:fldCharType="begin"/>
      </w:r>
      <w:r>
        <w:instrText xml:space="preserve"> SEQ Eqn  \n \# "(0)" \* MERGEFORMAT  \* MERGEFORMAT </w:instrText>
      </w:r>
      <w:r w:rsidR="00013EBF">
        <w:fldChar w:fldCharType="separate"/>
      </w:r>
      <w:r w:rsidR="00263541">
        <w:rPr>
          <w:noProof/>
        </w:rPr>
        <w:t>(22)</w:t>
      </w:r>
      <w:r w:rsidR="00013EBF">
        <w:fldChar w:fldCharType="end"/>
      </w:r>
      <w:bookmarkEnd w:id="183"/>
    </w:p>
    <w:p w:rsidR="00910EC8" w:rsidRPr="00910EC8" w:rsidRDefault="000E25A6" w:rsidP="00910EC8">
      <w:pPr>
        <w:pStyle w:val="NRELText"/>
      </w:pPr>
      <w:r>
        <w:t>w</w:t>
      </w:r>
      <w:r w:rsidR="00910EC8">
        <w:t>here the turbulence scale parameter</w:t>
      </w:r>
      <w:r>
        <w:t xml:space="preserve">, </w:t>
      </w:r>
      <w:r w:rsidRPr="00910EC8">
        <w:rPr>
          <w:position w:val="-12"/>
        </w:rPr>
        <w:object w:dxaOrig="360" w:dyaOrig="360">
          <v:shape id="_x0000_i1091" type="#_x0000_t75" style="width:19.35pt;height:19.35pt" o:ole="">
            <v:imagedata r:id="rId213" o:title=""/>
          </v:shape>
          <o:OLEObject Type="Embed" ProgID="Equation.DSMT4" ShapeID="_x0000_i1091" DrawAspect="Content" ObjectID="_1432636075" r:id="rId214"/>
        </w:object>
      </w:r>
      <w:r>
        <w:t>, is</w:t>
      </w:r>
    </w:p>
    <w:p w:rsidR="00910EC8" w:rsidRDefault="00910EC8" w:rsidP="00910EC8">
      <w:pPr>
        <w:pStyle w:val="MTDisplayEquation"/>
      </w:pPr>
      <w:r>
        <w:tab/>
      </w:r>
      <w:r w:rsidRPr="00910EC8">
        <w:rPr>
          <w:position w:val="-34"/>
        </w:rPr>
        <w:object w:dxaOrig="4180" w:dyaOrig="800">
          <v:shape id="_x0000_i1092" type="#_x0000_t75" style="width:210.1pt;height:42.45pt" o:ole="">
            <v:imagedata r:id="rId215" o:title=""/>
          </v:shape>
          <o:OLEObject Type="Embed" ProgID="Equation.DSMT4" ShapeID="_x0000_i1092" DrawAspect="Content" ObjectID="_1432636076" r:id="rId216"/>
        </w:object>
      </w:r>
      <w:r w:rsidRPr="00FA0958">
        <w:rPr>
          <w:position w:val="-14"/>
        </w:rPr>
        <w:t>.</w:t>
      </w:r>
      <w:r>
        <w:tab/>
      </w:r>
      <w:bookmarkStart w:id="184" w:name="Eqn_IEC_lamdbaU"/>
      <w:r w:rsidR="00013EBF">
        <w:fldChar w:fldCharType="begin"/>
      </w:r>
      <w:r>
        <w:instrText xml:space="preserve"> SEQ Eqn  \n \# "(0)" \* MERGEFORMAT  \* MERGEFORMAT </w:instrText>
      </w:r>
      <w:r w:rsidR="00013EBF">
        <w:fldChar w:fldCharType="separate"/>
      </w:r>
      <w:r w:rsidR="00263541">
        <w:rPr>
          <w:noProof/>
        </w:rPr>
        <w:t>(23)</w:t>
      </w:r>
      <w:r w:rsidR="00013EBF">
        <w:fldChar w:fldCharType="end"/>
      </w:r>
      <w:bookmarkEnd w:id="184"/>
    </w:p>
    <w:p w:rsidR="00775606" w:rsidRDefault="001F7C29" w:rsidP="00775606">
      <w:pPr>
        <w:pStyle w:val="NRELText"/>
      </w:pPr>
      <w:r>
        <w:t xml:space="preserve">(Note that the function </w:t>
      </w:r>
      <w:r w:rsidRPr="001F7C29">
        <w:rPr>
          <w:position w:val="-14"/>
        </w:rPr>
        <w:object w:dxaOrig="1180" w:dyaOrig="400">
          <v:shape id="_x0000_i1093" type="#_x0000_t75" style="width:59.65pt;height:20.4pt" o:ole="">
            <v:imagedata r:id="rId217" o:title=""/>
          </v:shape>
          <o:OLEObject Type="Embed" ProgID="Equation.DSMT4" ShapeID="_x0000_i1093" DrawAspect="Content" ObjectID="_1432636077" r:id="rId218"/>
        </w:object>
      </w:r>
      <w:r>
        <w:t xml:space="preserve"> in Eq. </w:t>
      </w:r>
      <w:r w:rsidR="00013EBF">
        <w:fldChar w:fldCharType="begin"/>
      </w:r>
      <w:r>
        <w:instrText xml:space="preserve"> REF Eqn_IEC_lamdbaU \h </w:instrText>
      </w:r>
      <w:r w:rsidR="00013EBF">
        <w:fldChar w:fldCharType="separate"/>
      </w:r>
      <w:r w:rsidR="00263541">
        <w:rPr>
          <w:noProof/>
        </w:rPr>
        <w:t>(23)</w:t>
      </w:r>
      <w:r w:rsidR="00013EBF">
        <w:fldChar w:fldCharType="end"/>
      </w:r>
      <w:r>
        <w:t xml:space="preserve"> indicates the minimum of </w:t>
      </w:r>
      <w:r w:rsidRPr="001F7C29">
        <w:rPr>
          <w:position w:val="-12"/>
        </w:rPr>
        <w:object w:dxaOrig="240" w:dyaOrig="360">
          <v:shape id="_x0000_i1094" type="#_x0000_t75" style="width:11.3pt;height:19.35pt" o:ole="">
            <v:imagedata r:id="rId219" o:title=""/>
          </v:shape>
          <o:OLEObject Type="Embed" ProgID="Equation.DSMT4" ShapeID="_x0000_i1094" DrawAspect="Content" ObjectID="_1432636078" r:id="rId220"/>
        </w:object>
      </w:r>
      <w:r>
        <w:t xml:space="preserve"> and </w:t>
      </w:r>
      <w:r w:rsidRPr="001F7C29">
        <w:rPr>
          <w:position w:val="-12"/>
        </w:rPr>
        <w:object w:dxaOrig="260" w:dyaOrig="360">
          <v:shape id="_x0000_i1095" type="#_x0000_t75" style="width:12.35pt;height:19.35pt" o:ole="">
            <v:imagedata r:id="rId221" o:title=""/>
          </v:shape>
          <o:OLEObject Type="Embed" ProgID="Equation.DSMT4" ShapeID="_x0000_i1095" DrawAspect="Content" ObjectID="_1432636079" r:id="rId222"/>
        </w:object>
      </w:r>
      <w:r>
        <w:t>.)</w:t>
      </w:r>
      <w:r w:rsidR="008533BD">
        <w:t xml:space="preserve"> </w:t>
      </w:r>
      <w:r w:rsidR="00775606">
        <w:t>The relationship</w:t>
      </w:r>
      <w:r w:rsidR="0085615B">
        <w:t>s</w:t>
      </w:r>
      <w:r w:rsidR="00775606">
        <w:t xml:space="preserve"> </w:t>
      </w:r>
      <w:r w:rsidR="0085615B">
        <w:t>between the standard deviations</w:t>
      </w:r>
      <w:r w:rsidR="00F86E6D">
        <w:t xml:space="preserve"> </w:t>
      </w:r>
      <w:r w:rsidR="000E25A6">
        <w:t xml:space="preserve">are defined </w:t>
      </w:r>
      <w:r w:rsidR="00F86E6D">
        <w:t>to be</w:t>
      </w:r>
    </w:p>
    <w:p w:rsidR="00775606" w:rsidRDefault="00775606" w:rsidP="00775606">
      <w:pPr>
        <w:pStyle w:val="MTDisplayEquation"/>
      </w:pPr>
      <w:r>
        <w:lastRenderedPageBreak/>
        <w:tab/>
      </w:r>
      <w:r w:rsidRPr="0070524B">
        <w:rPr>
          <w:position w:val="-30"/>
        </w:rPr>
        <w:object w:dxaOrig="1120" w:dyaOrig="720">
          <v:shape id="_x0000_i1096" type="#_x0000_t75" style="width:55.9pt;height:37.6pt" o:ole="">
            <v:imagedata r:id="rId223" o:title=""/>
          </v:shape>
          <o:OLEObject Type="Embed" ProgID="Equation.DSMT4" ShapeID="_x0000_i1096" DrawAspect="Content" ObjectID="_1432636080" r:id="rId224"/>
        </w:object>
      </w:r>
      <w:r w:rsidRPr="000E48D8">
        <w:rPr>
          <w:position w:val="-20"/>
        </w:rPr>
        <w:t>.</w:t>
      </w:r>
      <w:r>
        <w:tab/>
      </w:r>
      <w:r w:rsidR="00013EBF">
        <w:fldChar w:fldCharType="begin"/>
      </w:r>
      <w:r w:rsidR="00DC083A">
        <w:instrText xml:space="preserve"> SEQ Eqn  \n \# "(0)" \* MERGEFORMAT  \* MERGEFORMAT </w:instrText>
      </w:r>
      <w:r w:rsidR="00013EBF">
        <w:fldChar w:fldCharType="separate"/>
      </w:r>
      <w:r w:rsidR="00263541">
        <w:rPr>
          <w:noProof/>
        </w:rPr>
        <w:t>(24)</w:t>
      </w:r>
      <w:r w:rsidR="00013EBF">
        <w:rPr>
          <w:noProof/>
        </w:rPr>
        <w:fldChar w:fldCharType="end"/>
      </w:r>
    </w:p>
    <w:p w:rsidR="003D749B" w:rsidRPr="003D749B" w:rsidRDefault="003D749B" w:rsidP="003D749B">
      <w:pPr>
        <w:pStyle w:val="NRELText"/>
      </w:pPr>
      <w:r>
        <w:t xml:space="preserve">The </w:t>
      </w:r>
      <w:r w:rsidR="00153E0D">
        <w:t>velocity spectra</w:t>
      </w:r>
      <w:r>
        <w:t xml:space="preserve"> </w:t>
      </w:r>
      <w:r w:rsidR="0085615B">
        <w:t xml:space="preserve">(and standard deviations) of the IECKAI model </w:t>
      </w:r>
      <w:r>
        <w:t xml:space="preserve">are </w:t>
      </w:r>
      <w:r w:rsidR="00302330">
        <w:t xml:space="preserve">assumed to be </w:t>
      </w:r>
      <w:r>
        <w:t>invariant</w:t>
      </w:r>
      <w:r w:rsidR="008D522F">
        <w:t xml:space="preserve"> across the grid</w:t>
      </w:r>
      <w:r>
        <w:t>.</w:t>
      </w:r>
      <w:r w:rsidR="008533BD">
        <w:t xml:space="preserve"> </w:t>
      </w:r>
      <w:r w:rsidR="00302330">
        <w:t xml:space="preserve">In practice, a small amount of variation </w:t>
      </w:r>
      <w:r w:rsidR="0067185A">
        <w:t xml:space="preserve">in the </w:t>
      </w:r>
      <w:r w:rsidR="0067185A">
        <w:rPr>
          <w:i/>
        </w:rPr>
        <w:t>u-</w:t>
      </w:r>
      <w:r w:rsidR="0067185A">
        <w:t xml:space="preserve">component standard deviation </w:t>
      </w:r>
      <w:r w:rsidR="00302330">
        <w:t>occur</w:t>
      </w:r>
      <w:r w:rsidR="00AD3CD4">
        <w:t>s</w:t>
      </w:r>
      <w:r w:rsidR="00302330">
        <w:t xml:space="preserve"> due to the </w:t>
      </w:r>
      <w:r w:rsidR="0067185A">
        <w:t xml:space="preserve">spatial </w:t>
      </w:r>
      <w:r w:rsidR="00302330">
        <w:t>coherence model.</w:t>
      </w:r>
    </w:p>
    <w:p w:rsidR="00775606" w:rsidRDefault="00775606" w:rsidP="003B0404">
      <w:pPr>
        <w:pStyle w:val="Head2"/>
      </w:pPr>
      <w:bookmarkStart w:id="185" w:name="_Toc336257152"/>
      <w:r>
        <w:t>IECVKM</w:t>
      </w:r>
      <w:r w:rsidR="000B79BB">
        <w:t xml:space="preserve">: </w:t>
      </w:r>
      <w:r>
        <w:t xml:space="preserve">The IEC </w:t>
      </w:r>
      <w:r w:rsidR="000B79BB">
        <w:t xml:space="preserve">Von </w:t>
      </w:r>
      <w:r>
        <w:t xml:space="preserve">Karman </w:t>
      </w:r>
      <w:r w:rsidR="000B79BB">
        <w:t>Isotropic Model</w:t>
      </w:r>
      <w:bookmarkEnd w:id="185"/>
    </w:p>
    <w:p w:rsidR="00775606" w:rsidRPr="005A43E0" w:rsidRDefault="00775606" w:rsidP="00775606">
      <w:pPr>
        <w:pStyle w:val="NRELText"/>
      </w:pPr>
      <w:r>
        <w:t>This IEC model is defined in IEC 61400</w:t>
      </w:r>
      <w:r w:rsidR="000B7170">
        <w:noBreakHyphen/>
      </w:r>
      <w:r>
        <w:t xml:space="preserve">1 </w:t>
      </w:r>
      <w:r w:rsidR="00AD3CD4">
        <w:t>2</w:t>
      </w:r>
      <w:r w:rsidR="004179FA" w:rsidRPr="004179FA">
        <w:rPr>
          <w:vertAlign w:val="superscript"/>
        </w:rPr>
        <w:t>nd</w:t>
      </w:r>
      <w:r w:rsidR="00AD3CD4">
        <w:t xml:space="preserve"> ed.</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rsidR="0085615B">
        <w:t xml:space="preserve"> for isotropic turbulence </w:t>
      </w:r>
      <w:r w:rsidR="003B0404">
        <w:t>and</w:t>
      </w:r>
      <w:r w:rsidR="0085615B">
        <w:t xml:space="preserve"> neutral </w:t>
      </w:r>
      <w:r w:rsidR="008D522F">
        <w:t>atmospheric stability</w:t>
      </w:r>
      <w:r>
        <w:t>.</w:t>
      </w:r>
      <w:r w:rsidR="008533BD">
        <w:t xml:space="preserve"> </w:t>
      </w:r>
      <w:r>
        <w:t xml:space="preserve">The </w:t>
      </w:r>
      <w:r w:rsidR="00153E0D">
        <w:t>velocity spectra</w:t>
      </w:r>
      <w:r>
        <w:t xml:space="preserve"> for the wind components are given by</w:t>
      </w:r>
    </w:p>
    <w:p w:rsidR="00775606" w:rsidRDefault="00775606" w:rsidP="00775606">
      <w:pPr>
        <w:pStyle w:val="MTDisplayEquation"/>
      </w:pPr>
      <w:r>
        <w:tab/>
      </w:r>
      <w:r w:rsidR="00C327FF" w:rsidRPr="00585C51">
        <w:rPr>
          <w:position w:val="-58"/>
        </w:rPr>
        <w:object w:dxaOrig="2980" w:dyaOrig="1020">
          <v:shape id="_x0000_i1097" type="#_x0000_t75" style="width:148.85pt;height:52.1pt" o:ole="">
            <v:imagedata r:id="rId225" o:title=""/>
          </v:shape>
          <o:OLEObject Type="Embed" ProgID="Equation.DSMT4" ShapeID="_x0000_i1097" DrawAspect="Content" ObjectID="_1432636081" r:id="rId226"/>
        </w:object>
      </w:r>
      <w:r>
        <w:t>,</w:t>
      </w:r>
      <w:r>
        <w:tab/>
      </w:r>
      <w:r w:rsidR="00013EBF">
        <w:fldChar w:fldCharType="begin"/>
      </w:r>
      <w:r w:rsidR="00DC083A">
        <w:instrText xml:space="preserve"> SEQ Eqn  \n \# "(0)" \* MERGEFORMAT  \* MERGEFORMAT </w:instrText>
      </w:r>
      <w:r w:rsidR="00013EBF">
        <w:fldChar w:fldCharType="separate"/>
      </w:r>
      <w:r w:rsidR="00263541">
        <w:rPr>
          <w:noProof/>
        </w:rPr>
        <w:t>(25)</w:t>
      </w:r>
      <w:r w:rsidR="00013EBF">
        <w:rPr>
          <w:noProof/>
        </w:rPr>
        <w:fldChar w:fldCharType="end"/>
      </w:r>
    </w:p>
    <w:p w:rsidR="005E2538" w:rsidRPr="005E2538" w:rsidRDefault="005E2538" w:rsidP="005E2538">
      <w:pPr>
        <w:pStyle w:val="NRELText"/>
      </w:pPr>
      <w:r>
        <w:t>and</w:t>
      </w:r>
    </w:p>
    <w:p w:rsidR="00775606" w:rsidRDefault="00775606" w:rsidP="00775606">
      <w:pPr>
        <w:pStyle w:val="MTDisplayEquation"/>
      </w:pPr>
      <w:r>
        <w:tab/>
      </w:r>
      <w:r w:rsidR="00C327FF" w:rsidRPr="00585C51">
        <w:rPr>
          <w:position w:val="-58"/>
        </w:rPr>
        <w:object w:dxaOrig="5140" w:dyaOrig="1020">
          <v:shape id="_x0000_i1098" type="#_x0000_t75" style="width:258.45pt;height:52.1pt" o:ole="">
            <v:imagedata r:id="rId227" o:title=""/>
          </v:shape>
          <o:OLEObject Type="Embed" ProgID="Equation.DSMT4" ShapeID="_x0000_i1098" DrawAspect="Content" ObjectID="_1432636082" r:id="rId228"/>
        </w:object>
      </w:r>
      <w:r>
        <w:tab/>
      </w:r>
      <w:r w:rsidR="00013EBF">
        <w:fldChar w:fldCharType="begin"/>
      </w:r>
      <w:r w:rsidR="00DC083A">
        <w:instrText xml:space="preserve"> SEQ Eqn  \n \# "(0)" \* MERGEFORMAT  \* MERGEFORMAT </w:instrText>
      </w:r>
      <w:r w:rsidR="00013EBF">
        <w:fldChar w:fldCharType="separate"/>
      </w:r>
      <w:r w:rsidR="00263541">
        <w:rPr>
          <w:noProof/>
        </w:rPr>
        <w:t>(26)</w:t>
      </w:r>
      <w:r w:rsidR="00013EBF">
        <w:rPr>
          <w:noProof/>
        </w:rPr>
        <w:fldChar w:fldCharType="end"/>
      </w:r>
    </w:p>
    <w:p w:rsidR="004137BD" w:rsidRDefault="000E48D8" w:rsidP="00775606">
      <w:pPr>
        <w:pStyle w:val="NRELText"/>
      </w:pPr>
      <w:r>
        <w:t>for</w:t>
      </w:r>
      <w:r w:rsidR="00AD3CD4">
        <w:t xml:space="preserve"> </w:t>
      </w:r>
      <w:r w:rsidR="008D522F">
        <w:rPr>
          <w:i/>
        </w:rPr>
        <w:t>K = v, w</w:t>
      </w:r>
      <w:r>
        <w:t>. In these equations</w:t>
      </w:r>
      <w:r w:rsidR="008D522F">
        <w:t xml:space="preserve">, </w:t>
      </w:r>
      <w:r w:rsidR="00775606">
        <w:rPr>
          <w:i/>
        </w:rPr>
        <w:t>f</w:t>
      </w:r>
      <w:r w:rsidR="00775606">
        <w:t xml:space="preserve"> is the cyclic frequency and </w:t>
      </w:r>
      <w:r w:rsidR="00775606">
        <w:rPr>
          <w:i/>
        </w:rPr>
        <w:t xml:space="preserve">L </w:t>
      </w:r>
      <w:r w:rsidR="00775606">
        <w:t>is an in</w:t>
      </w:r>
      <w:r w:rsidR="004137BD">
        <w:t>tegral scale parameter</w:t>
      </w:r>
      <w:r w:rsidR="00AD3CD4">
        <w:t>.</w:t>
      </w:r>
      <w:r w:rsidR="008533BD">
        <w:t xml:space="preserve"> </w:t>
      </w:r>
      <w:r w:rsidR="00AD3CD4">
        <w:rPr>
          <w:i/>
        </w:rPr>
        <w:t>L</w:t>
      </w:r>
      <w:r w:rsidR="00AD3CD4">
        <w:t xml:space="preserve"> is</w:t>
      </w:r>
      <w:r w:rsidR="004137BD">
        <w:t xml:space="preserve"> defined </w:t>
      </w:r>
      <w:r w:rsidR="00AD3CD4">
        <w:t xml:space="preserve">using the turbulence scale parameter, </w:t>
      </w:r>
      <w:r w:rsidR="00AD3CD4" w:rsidRPr="00910EC8">
        <w:rPr>
          <w:position w:val="-12"/>
        </w:rPr>
        <w:object w:dxaOrig="360" w:dyaOrig="360">
          <v:shape id="_x0000_i1099" type="#_x0000_t75" style="width:19.35pt;height:19.35pt" o:ole="">
            <v:imagedata r:id="rId213" o:title=""/>
          </v:shape>
          <o:OLEObject Type="Embed" ProgID="Equation.DSMT4" ShapeID="_x0000_i1099" DrawAspect="Content" ObjectID="_1432636083" r:id="rId229"/>
        </w:object>
      </w:r>
      <w:r w:rsidR="00AD3CD4">
        <w:t xml:space="preserve">, </w:t>
      </w:r>
      <w:r>
        <w:t>from</w:t>
      </w:r>
      <w:r w:rsidR="00AD3CD4">
        <w:t xml:space="preserve"> Eq. </w:t>
      </w:r>
      <w:r w:rsidR="00013EBF">
        <w:fldChar w:fldCharType="begin"/>
      </w:r>
      <w:r w:rsidR="00AD3CD4">
        <w:instrText xml:space="preserve"> REF Eqn_IEC_lamdbaU \h </w:instrText>
      </w:r>
      <w:r w:rsidR="00013EBF">
        <w:fldChar w:fldCharType="separate"/>
      </w:r>
      <w:r w:rsidR="00263541">
        <w:rPr>
          <w:noProof/>
        </w:rPr>
        <w:t>(23)</w:t>
      </w:r>
      <w:r w:rsidR="00013EBF">
        <w:fldChar w:fldCharType="end"/>
      </w:r>
      <w:r w:rsidR="00AD3CD4">
        <w:t>:</w:t>
      </w:r>
      <w:r w:rsidR="008533BD">
        <w:t xml:space="preserve"> </w:t>
      </w:r>
    </w:p>
    <w:p w:rsidR="004137BD" w:rsidRDefault="004137BD" w:rsidP="004137BD">
      <w:pPr>
        <w:pStyle w:val="MTDisplayEquation"/>
      </w:pPr>
      <w:r>
        <w:tab/>
      </w:r>
      <w:r w:rsidRPr="004137BD">
        <w:rPr>
          <w:position w:val="-12"/>
        </w:rPr>
        <w:object w:dxaOrig="1040" w:dyaOrig="360">
          <v:shape id="_x0000_i1100" type="#_x0000_t75" style="width:51.6pt;height:19.35pt" o:ole="">
            <v:imagedata r:id="rId230" o:title=""/>
          </v:shape>
          <o:OLEObject Type="Embed" ProgID="Equation.DSMT4" ShapeID="_x0000_i1100" DrawAspect="Content" ObjectID="_1432636084" r:id="rId231"/>
        </w:object>
      </w:r>
      <w:r>
        <w:tab/>
      </w:r>
      <w:r w:rsidR="00013EBF">
        <w:fldChar w:fldCharType="begin"/>
      </w:r>
      <w:r w:rsidR="00DC083A">
        <w:instrText xml:space="preserve"> SEQ Eqn  \n \# "(0)" \* MERGEFORMAT  \* MERGEFORMAT </w:instrText>
      </w:r>
      <w:r w:rsidR="00013EBF">
        <w:fldChar w:fldCharType="separate"/>
      </w:r>
      <w:r w:rsidR="00263541">
        <w:rPr>
          <w:noProof/>
        </w:rPr>
        <w:t>(27)</w:t>
      </w:r>
      <w:r w:rsidR="00013EBF">
        <w:rPr>
          <w:noProof/>
        </w:rPr>
        <w:fldChar w:fldCharType="end"/>
      </w:r>
    </w:p>
    <w:p w:rsidR="00775606" w:rsidRDefault="00775606" w:rsidP="00775606">
      <w:pPr>
        <w:pStyle w:val="NRELText"/>
      </w:pPr>
      <w:r>
        <w:t xml:space="preserve">The IEC standard defines the relationship between the standard deviations of the components to be </w:t>
      </w:r>
    </w:p>
    <w:p w:rsidR="00775606" w:rsidRDefault="00775606" w:rsidP="00775606">
      <w:pPr>
        <w:pStyle w:val="MTDisplayEquation"/>
      </w:pPr>
      <w:r>
        <w:tab/>
      </w:r>
      <w:r w:rsidRPr="0070524B">
        <w:rPr>
          <w:position w:val="-12"/>
        </w:rPr>
        <w:object w:dxaOrig="1300" w:dyaOrig="360">
          <v:shape id="_x0000_i1101" type="#_x0000_t75" style="width:67.15pt;height:19.35pt" o:ole="">
            <v:imagedata r:id="rId232" o:title=""/>
          </v:shape>
          <o:OLEObject Type="Embed" ProgID="Equation.DSMT4" ShapeID="_x0000_i1101" DrawAspect="Content" ObjectID="_1432636085" r:id="rId233"/>
        </w:object>
      </w:r>
      <w:r>
        <w:t>.</w:t>
      </w:r>
      <w:r>
        <w:tab/>
      </w:r>
      <w:r w:rsidR="00013EBF">
        <w:fldChar w:fldCharType="begin"/>
      </w:r>
      <w:r w:rsidR="00DC083A">
        <w:instrText xml:space="preserve"> SEQ Eqn  \n \# "(0)" \* MERGEFORMAT  \* MERGEFORMAT </w:instrText>
      </w:r>
      <w:r w:rsidR="00013EBF">
        <w:fldChar w:fldCharType="separate"/>
      </w:r>
      <w:r w:rsidR="00263541">
        <w:rPr>
          <w:noProof/>
        </w:rPr>
        <w:t>(28)</w:t>
      </w:r>
      <w:r w:rsidR="00013EBF">
        <w:rPr>
          <w:noProof/>
        </w:rPr>
        <w:fldChar w:fldCharType="end"/>
      </w:r>
    </w:p>
    <w:p w:rsidR="008D522F" w:rsidRPr="003D749B" w:rsidRDefault="008D522F" w:rsidP="008D522F">
      <w:pPr>
        <w:pStyle w:val="NRELText"/>
      </w:pPr>
      <w:r>
        <w:t xml:space="preserve">The </w:t>
      </w:r>
      <w:r w:rsidR="00153E0D">
        <w:t>velocity</w:t>
      </w:r>
      <w:r>
        <w:t xml:space="preserve"> spectra (and standard deviations) of the IECVKM model are invariant across the grid.</w:t>
      </w:r>
      <w:r w:rsidR="008533BD">
        <w:t xml:space="preserve"> </w:t>
      </w:r>
      <w:r w:rsidR="0067185A">
        <w:t xml:space="preserve">In practice, a small amount of variation in the </w:t>
      </w:r>
      <w:r w:rsidR="0067185A">
        <w:rPr>
          <w:i/>
        </w:rPr>
        <w:t>u-</w:t>
      </w:r>
      <w:r w:rsidR="0067185A">
        <w:t>component standard deviation occur</w:t>
      </w:r>
      <w:r w:rsidR="00AD3CD4">
        <w:t>s</w:t>
      </w:r>
      <w:r w:rsidR="0067185A">
        <w:t xml:space="preserve"> due to the spatial coherence model.</w:t>
      </w:r>
    </w:p>
    <w:p w:rsidR="00775606" w:rsidRDefault="00502E14" w:rsidP="00775606">
      <w:pPr>
        <w:pStyle w:val="Head2"/>
        <w:outlineLvl w:val="0"/>
      </w:pPr>
      <w:bookmarkStart w:id="186" w:name="_Toc336257153"/>
      <w:r>
        <w:t>SMOOTH</w:t>
      </w:r>
      <w:r w:rsidR="000B79BB">
        <w:t xml:space="preserve">: </w:t>
      </w:r>
      <w:r w:rsidR="00775606">
        <w:t xml:space="preserve">The Risø </w:t>
      </w:r>
      <w:r w:rsidR="000B79BB">
        <w:t>Smooth-Terrain Model</w:t>
      </w:r>
      <w:bookmarkEnd w:id="186"/>
    </w:p>
    <w:p w:rsidR="00BC38C8" w:rsidRDefault="00775606" w:rsidP="00775606">
      <w:pPr>
        <w:pStyle w:val="NRELText"/>
      </w:pPr>
      <w:r>
        <w:t xml:space="preserve">TurbSim also offers the Risø smooth-terrain model (SMOOTH), based on work by </w:t>
      </w:r>
      <w:r w:rsidRPr="00AD3CD4">
        <w:t xml:space="preserve">Højstrup </w:t>
      </w:r>
      <w:r w:rsidR="004179FA" w:rsidRPr="004179FA">
        <w:t>et al</w:t>
      </w:r>
      <w:r w:rsidR="00D66D1F">
        <w:t>.</w:t>
      </w:r>
      <w:r w:rsidRPr="00E101A9">
        <w:rPr>
          <w:i/>
        </w:rPr>
        <w:t xml:space="preserve"> </w:t>
      </w:r>
      <w:bookmarkStart w:id="187" w:name="Reference_Smooth1"/>
      <w:r>
        <w:t>[</w:t>
      </w:r>
      <w:fldSimple w:instr=" SEQ References \* MERGEFORMAT ">
        <w:r w:rsidR="00263541">
          <w:rPr>
            <w:noProof/>
          </w:rPr>
          <w:t>27</w:t>
        </w:r>
      </w:fldSimple>
      <w:r>
        <w:t>]</w:t>
      </w:r>
      <w:bookmarkEnd w:id="187"/>
      <w:r w:rsidR="00AD3CD4">
        <w:t xml:space="preserve"> and Olesen et al</w:t>
      </w:r>
      <w:r w:rsidR="007404AE">
        <w:t xml:space="preserve">. </w:t>
      </w:r>
      <w:bookmarkStart w:id="188" w:name="Reference_Smooth2"/>
      <w:r>
        <w:t>[</w:t>
      </w:r>
      <w:fldSimple w:instr=" SEQ References \* MERGEFORMAT ">
        <w:r w:rsidR="00263541">
          <w:rPr>
            <w:noProof/>
          </w:rPr>
          <w:t>28</w:t>
        </w:r>
      </w:fldSimple>
      <w:r>
        <w:t>]</w:t>
      </w:r>
      <w:bookmarkEnd w:id="188"/>
      <w:r>
        <w:t>.</w:t>
      </w:r>
      <w:r w:rsidR="008533BD">
        <w:t xml:space="preserve"> </w:t>
      </w:r>
      <w:r>
        <w:t xml:space="preserve">This spectral model </w:t>
      </w:r>
      <w:r w:rsidR="00317481">
        <w:t xml:space="preserve">has separate equations for stable/neutral and </w:t>
      </w:r>
      <w:r w:rsidR="004C1E23">
        <w:t xml:space="preserve">for </w:t>
      </w:r>
      <w:r w:rsidR="008B3A25">
        <w:t xml:space="preserve">unstable </w:t>
      </w:r>
      <w:r w:rsidR="00153E0D">
        <w:t>flows</w:t>
      </w:r>
      <w:r w:rsidR="008B3A25">
        <w:t>.</w:t>
      </w:r>
      <w:r w:rsidR="008533BD">
        <w:t xml:space="preserve"> </w:t>
      </w:r>
      <w:r w:rsidR="008B3A25">
        <w:t xml:space="preserve">The SMOOTH model (as well as the site-specific models) defines the </w:t>
      </w:r>
      <w:r w:rsidR="00153E0D">
        <w:t xml:space="preserve">velocity </w:t>
      </w:r>
      <w:r w:rsidR="008B3A25">
        <w:t>spectra using local height and wind speed; this contrasts with the IEC models which use the wind speed and height of the hub to define the spectra</w:t>
      </w:r>
      <w:r w:rsidR="00153E0D">
        <w:t xml:space="preserve"> at all points.</w:t>
      </w:r>
      <w:r w:rsidR="008533BD">
        <w:t xml:space="preserve"> </w:t>
      </w:r>
      <w:r w:rsidR="000940AE">
        <w:t>The spectra from the SMOOTH model also form the basis for the spectra for all the site-specific models.</w:t>
      </w:r>
    </w:p>
    <w:p w:rsidR="00A478C7" w:rsidRDefault="00317481" w:rsidP="00775606">
      <w:pPr>
        <w:pStyle w:val="NRELText"/>
      </w:pPr>
      <w:r>
        <w:t>F</w:t>
      </w:r>
      <w:r w:rsidR="00A478C7">
        <w:t xml:space="preserve">or </w:t>
      </w:r>
      <w:r w:rsidR="00BE470F">
        <w:t xml:space="preserve">stable and </w:t>
      </w:r>
      <w:r>
        <w:t>neutral conditions (</w:t>
      </w:r>
      <w:r w:rsidRPr="00317481">
        <w:rPr>
          <w:position w:val="-10"/>
        </w:rPr>
        <w:object w:dxaOrig="1579" w:dyaOrig="320">
          <v:shape id="_x0000_i1102" type="#_x0000_t75" style="width:79.5pt;height:16.1pt" o:ole="">
            <v:imagedata r:id="rId234" o:title=""/>
          </v:shape>
          <o:OLEObject Type="Embed" ProgID="Equation.DSMT4" ShapeID="_x0000_i1102" DrawAspect="Content" ObjectID="_1432636086" r:id="rId235"/>
        </w:object>
      </w:r>
      <w:r>
        <w:t>)</w:t>
      </w:r>
      <w:r w:rsidR="000940AE">
        <w:t>,</w:t>
      </w:r>
      <w:r>
        <w:t xml:space="preserve"> </w:t>
      </w:r>
      <w:r w:rsidR="006D275F">
        <w:t xml:space="preserve">the </w:t>
      </w:r>
      <w:r w:rsidR="000940AE">
        <w:t xml:space="preserve">SMOOTH-model </w:t>
      </w:r>
      <w:r w:rsidR="00153E0D">
        <w:t>velocity</w:t>
      </w:r>
      <w:r w:rsidR="006D275F">
        <w:t xml:space="preserve"> spectra for the three wind components, </w:t>
      </w:r>
      <w:r w:rsidR="006D275F">
        <w:rPr>
          <w:i/>
        </w:rPr>
        <w:t>K</w:t>
      </w:r>
      <w:r w:rsidR="006D275F">
        <w:t>,</w:t>
      </w:r>
      <w:r>
        <w:t xml:space="preserve"> </w:t>
      </w:r>
      <w:r w:rsidR="006D275F">
        <w:t>are</w:t>
      </w:r>
      <w:r>
        <w:t xml:space="preserve"> given by</w:t>
      </w:r>
    </w:p>
    <w:p w:rsidR="00A478C7" w:rsidRDefault="00A478C7" w:rsidP="00A478C7">
      <w:pPr>
        <w:pStyle w:val="MTDisplayEquation"/>
      </w:pPr>
      <w:r>
        <w:lastRenderedPageBreak/>
        <w:tab/>
      </w:r>
      <w:r w:rsidR="00687AD7" w:rsidRPr="00687AD7">
        <w:rPr>
          <w:position w:val="-72"/>
        </w:rPr>
        <w:object w:dxaOrig="3280" w:dyaOrig="1520">
          <v:shape id="_x0000_i1103" type="#_x0000_t75" style="width:163.35pt;height:76.85pt" o:ole="">
            <v:imagedata r:id="rId236" o:title=""/>
          </v:shape>
          <o:OLEObject Type="Embed" ProgID="Equation.DSMT4" ShapeID="_x0000_i1103" DrawAspect="Content" ObjectID="_1432636087" r:id="rId237"/>
        </w:object>
      </w:r>
      <w:r w:rsidR="00317481">
        <w:t>,</w:t>
      </w:r>
      <w:r w:rsidR="00317481">
        <w:tab/>
      </w:r>
      <w:bookmarkStart w:id="189" w:name="Eqn_SMOOTH_Stable"/>
      <w:r w:rsidR="00013EBF">
        <w:fldChar w:fldCharType="begin"/>
      </w:r>
      <w:r w:rsidR="00317481">
        <w:instrText xml:space="preserve"> SEQ Eqn  \n \# "(0)" \* MERGEFORMAT  \* MERGEFORMAT </w:instrText>
      </w:r>
      <w:r w:rsidR="00013EBF">
        <w:fldChar w:fldCharType="separate"/>
      </w:r>
      <w:r w:rsidR="00263541">
        <w:rPr>
          <w:noProof/>
        </w:rPr>
        <w:t>(29)</w:t>
      </w:r>
      <w:r w:rsidR="00013EBF">
        <w:fldChar w:fldCharType="end"/>
      </w:r>
      <w:bookmarkEnd w:id="189"/>
    </w:p>
    <w:p w:rsidR="00A478C7" w:rsidRPr="00A478C7" w:rsidRDefault="00A478C7" w:rsidP="00A478C7">
      <w:pPr>
        <w:pStyle w:val="NRELText"/>
      </w:pPr>
      <w:r w:rsidRPr="00A478C7">
        <w:t xml:space="preserve">where </w:t>
      </w:r>
      <w:r w:rsidR="006D275F">
        <w:rPr>
          <w:i/>
        </w:rPr>
        <w:t>f</w:t>
      </w:r>
      <w:r w:rsidR="006D275F">
        <w:t xml:space="preserve"> is the cyclic frequency, </w:t>
      </w:r>
      <w:r w:rsidR="006D275F">
        <w:rPr>
          <w:i/>
        </w:rPr>
        <w:t>UStar</w:t>
      </w:r>
      <w:r w:rsidR="006D275F" w:rsidRPr="006D275F">
        <w:t xml:space="preserve"> </w:t>
      </w:r>
      <w:r w:rsidR="006D275F">
        <w:t xml:space="preserve">is </w:t>
      </w:r>
      <w:r w:rsidR="00BE470F">
        <w:t xml:space="preserve">the friction velocity </w:t>
      </w:r>
      <w:r w:rsidR="006D275F">
        <w:t xml:space="preserve">input parameter, </w:t>
      </w:r>
      <w:r w:rsidR="006D275F" w:rsidRPr="00C64493">
        <w:rPr>
          <w:position w:val="-6"/>
        </w:rPr>
        <w:object w:dxaOrig="180" w:dyaOrig="320">
          <v:shape id="_x0000_i1104" type="#_x0000_t75" style="width:11.3pt;height:16.1pt" o:ole="">
            <v:imagedata r:id="rId238" o:title=""/>
          </v:shape>
          <o:OLEObject Type="Embed" ProgID="Equation.DSMT4" ShapeID="_x0000_i1104" DrawAspect="Content" ObjectID="_1432636088" r:id="rId239"/>
        </w:object>
      </w:r>
      <w:r w:rsidR="006D275F">
        <w:t xml:space="preserve"> is the mean wind speed at height </w:t>
      </w:r>
      <w:r w:rsidR="006D275F">
        <w:rPr>
          <w:i/>
        </w:rPr>
        <w:t>z</w:t>
      </w:r>
      <w:r w:rsidR="006D275F">
        <w:t xml:space="preserve">, and </w:t>
      </w:r>
      <w:r w:rsidRPr="00A478C7">
        <w:rPr>
          <w:position w:val="-10"/>
        </w:rPr>
        <w:object w:dxaOrig="279" w:dyaOrig="320">
          <v:shape id="_x0000_i1105" type="#_x0000_t75" style="width:15.6pt;height:16.1pt" o:ole="">
            <v:imagedata r:id="rId240" o:title=""/>
          </v:shape>
          <o:OLEObject Type="Embed" ProgID="Equation.DSMT4" ShapeID="_x0000_i1105" DrawAspect="Content" ObjectID="_1432636089" r:id="rId241"/>
        </w:object>
      </w:r>
      <w:r>
        <w:t xml:space="preserve"> and </w:t>
      </w:r>
      <w:r w:rsidRPr="00A478C7">
        <w:rPr>
          <w:position w:val="-10"/>
        </w:rPr>
        <w:object w:dxaOrig="320" w:dyaOrig="320">
          <v:shape id="_x0000_i1106" type="#_x0000_t75" style="width:16.1pt;height:16.1pt" o:ole="">
            <v:imagedata r:id="rId242" o:title=""/>
          </v:shape>
          <o:OLEObject Type="Embed" ProgID="Equation.DSMT4" ShapeID="_x0000_i1106" DrawAspect="Content" ObjectID="_1432636090" r:id="rId243"/>
        </w:object>
      </w:r>
      <w:r>
        <w:t xml:space="preserve"> are functions of the stability parameter, </w:t>
      </w:r>
      <w:r>
        <w:rPr>
          <w:i/>
        </w:rPr>
        <w:t>RICH_NO</w:t>
      </w:r>
      <w:r w:rsidR="006D275F">
        <w:t>.</w:t>
      </w:r>
      <w:r w:rsidR="008533BD">
        <w:t xml:space="preserve"> </w:t>
      </w:r>
      <w:r w:rsidR="006D275F">
        <w:t>T</w:t>
      </w:r>
      <w:r w:rsidR="0053203F">
        <w:t xml:space="preserve">he </w:t>
      </w:r>
      <w:r w:rsidR="00317481">
        <w:t xml:space="preserve">two scales, </w:t>
      </w:r>
      <w:r w:rsidR="00317481">
        <w:rPr>
          <w:i/>
        </w:rPr>
        <w:t>s</w:t>
      </w:r>
      <w:r w:rsidR="00317481" w:rsidRPr="00317481">
        <w:rPr>
          <w:i/>
          <w:vertAlign w:val="subscript"/>
        </w:rPr>
        <w:t>1</w:t>
      </w:r>
      <w:r w:rsidR="00317481" w:rsidRPr="00317481">
        <w:t xml:space="preserve"> </w:t>
      </w:r>
      <w:r w:rsidR="00317481">
        <w:t>and</w:t>
      </w:r>
      <w:r w:rsidR="00317481">
        <w:rPr>
          <w:i/>
        </w:rPr>
        <w:t xml:space="preserve"> s</w:t>
      </w:r>
      <w:r w:rsidR="00317481" w:rsidRPr="00317481">
        <w:rPr>
          <w:i/>
          <w:vertAlign w:val="subscript"/>
        </w:rPr>
        <w:t>2</w:t>
      </w:r>
      <w:r w:rsidR="00317481" w:rsidRPr="00317481">
        <w:t>,</w:t>
      </w:r>
      <w:r w:rsidR="00317481">
        <w:t xml:space="preserve"> are </w:t>
      </w:r>
      <w:r w:rsidR="006D275F">
        <w:t xml:space="preserve">defined </w:t>
      </w:r>
      <w:r w:rsidR="002D47C8">
        <w:t xml:space="preserve">as follows </w:t>
      </w:r>
      <w:r w:rsidR="006D275F">
        <w:t>for each component</w:t>
      </w:r>
      <w:r w:rsidR="00317481" w:rsidRPr="00317481">
        <w:t>:</w:t>
      </w:r>
    </w:p>
    <w:p w:rsidR="00A478C7" w:rsidRDefault="00A478C7" w:rsidP="00A478C7">
      <w:pPr>
        <w:pStyle w:val="MTDisplayEquation"/>
      </w:pPr>
      <w:r>
        <w:tab/>
      </w:r>
      <w:r w:rsidR="00680DE8" w:rsidRPr="00317481">
        <w:rPr>
          <w:position w:val="-48"/>
        </w:rPr>
        <w:object w:dxaOrig="3220" w:dyaOrig="1060">
          <v:shape id="_x0000_i1107" type="#_x0000_t75" style="width:160.1pt;height:55.9pt" o:ole="">
            <v:imagedata r:id="rId244" o:title=""/>
          </v:shape>
          <o:OLEObject Type="Embed" ProgID="Equation.DSMT4" ShapeID="_x0000_i1107" DrawAspect="Content" ObjectID="_1432636091" r:id="rId245"/>
        </w:object>
      </w:r>
      <w:r w:rsidR="00317481">
        <w:t>.</w:t>
      </w:r>
      <w:r w:rsidR="00317481">
        <w:tab/>
      </w:r>
      <w:r w:rsidR="00013EBF">
        <w:fldChar w:fldCharType="begin"/>
      </w:r>
      <w:r w:rsidR="00DC083A">
        <w:instrText xml:space="preserve"> SEQ Eqn  \n \# "(0)" \* MERGEFORMAT  \* MERGEFORMAT </w:instrText>
      </w:r>
      <w:r w:rsidR="00013EBF">
        <w:fldChar w:fldCharType="separate"/>
      </w:r>
      <w:r w:rsidR="00263541">
        <w:rPr>
          <w:noProof/>
        </w:rPr>
        <w:t>(30)</w:t>
      </w:r>
      <w:r w:rsidR="00013EBF">
        <w:rPr>
          <w:noProof/>
        </w:rPr>
        <w:fldChar w:fldCharType="end"/>
      </w:r>
    </w:p>
    <w:p w:rsidR="00775606" w:rsidRDefault="0077108B" w:rsidP="00775606">
      <w:pPr>
        <w:pStyle w:val="NRELText"/>
      </w:pPr>
      <w:r>
        <w:rPr>
          <w:noProof/>
        </w:rPr>
        <w:pict>
          <v:shape id="_x0000_s1581" type="#_x0000_t202" style="position:absolute;margin-left:0;margin-top:0;width:468pt;height:277.75pt;z-index:251654144;mso-position-horizontal:center;mso-position-horizontal-relative:margin;mso-position-vertical:bottom;mso-position-vertical-relative:margin;v-text-anchor:bottom" o:allowoverlap="f" stroked="f">
            <v:textbox style="mso-next-textbox:#_x0000_s1581" inset="3.6pt,,3.6pt,7.2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3D0F33A" wp14:editId="220FB896">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263541" w:rsidRDefault="00263541" w:rsidP="00EE6E1C">
                  <w:pPr>
                    <w:pStyle w:val="NRELFigureCaption"/>
                  </w:pPr>
                  <w:bookmarkStart w:id="190" w:name="Figure_SMOOTH_std"/>
                  <w:bookmarkStart w:id="191" w:name="_Toc335905353"/>
                  <w:bookmarkStart w:id="192" w:name="_Toc336257205"/>
                  <w:r>
                    <w:t xml:space="preserve">Figure </w:t>
                  </w:r>
                  <w:fldSimple w:instr=" SEQ Figures \* MERGEFORMAT ">
                    <w:r>
                      <w:rPr>
                        <w:noProof/>
                      </w:rPr>
                      <w:t>18</w:t>
                    </w:r>
                  </w:fldSimple>
                  <w:bookmarkEnd w:id="190"/>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191"/>
                  <w:bookmarkEnd w:id="192"/>
                </w:p>
              </w:txbxContent>
            </v:textbox>
            <w10:wrap type="square" anchorx="margin" anchory="margin"/>
          </v:shape>
        </w:pict>
      </w:r>
      <w:r w:rsidR="00BC38C8">
        <w:t xml:space="preserve">The </w:t>
      </w:r>
      <w:r w:rsidR="00C2451C">
        <w:t xml:space="preserve">theoretical </w:t>
      </w:r>
      <w:r w:rsidR="00BC38C8">
        <w:t>standard deviations of the wind components</w:t>
      </w:r>
      <w:r w:rsidR="00613F66">
        <w:t xml:space="preserve"> </w:t>
      </w:r>
      <w:r w:rsidR="001D23F1">
        <w:t>in stable and neutral conditions</w:t>
      </w:r>
      <w:r w:rsidR="00153E0D">
        <w:t xml:space="preserve"> are</w:t>
      </w:r>
      <w:r w:rsidR="001E4B1C">
        <w:t xml:space="preserve"> </w:t>
      </w:r>
      <w:r w:rsidR="00613F66">
        <w:t xml:space="preserve">plotted in </w:t>
      </w:r>
      <w:r w:rsidR="00013EBF">
        <w:fldChar w:fldCharType="begin"/>
      </w:r>
      <w:r w:rsidR="00613F66">
        <w:instrText xml:space="preserve"> REF Figure_SMOOTH_std \h </w:instrText>
      </w:r>
      <w:r w:rsidR="00013EBF">
        <w:fldChar w:fldCharType="separate"/>
      </w:r>
      <w:r w:rsidR="00263541">
        <w:t xml:space="preserve">Figure </w:t>
      </w:r>
      <w:r w:rsidR="00263541">
        <w:rPr>
          <w:noProof/>
        </w:rPr>
        <w:t>18</w:t>
      </w:r>
      <w:r w:rsidR="00013EBF">
        <w:fldChar w:fldCharType="end"/>
      </w:r>
      <w:r w:rsidR="00613F66">
        <w:t>.</w:t>
      </w:r>
      <w:r w:rsidR="008533BD">
        <w:t xml:space="preserve"> </w:t>
      </w:r>
      <w:r w:rsidR="00613F66">
        <w:t xml:space="preserve">These values are calculated assuming infinite, continuous spectra with no </w:t>
      </w:r>
      <w:r w:rsidR="001D23F1">
        <w:t xml:space="preserve">spatial coherence or </w:t>
      </w:r>
      <w:r w:rsidR="00613F66">
        <w:t>time-domain cross-component correlation (</w:t>
      </w:r>
      <w:r w:rsidR="004179FA" w:rsidRPr="004179FA">
        <w:t>i.e</w:t>
      </w:r>
      <w:r w:rsidR="00613F66" w:rsidRPr="00616467">
        <w:rPr>
          <w:i/>
        </w:rPr>
        <w:t>.</w:t>
      </w:r>
      <w:r w:rsidR="00613F66">
        <w:t xml:space="preserve">, </w:t>
      </w:r>
      <w:r w:rsidR="00BC38C8">
        <w:t xml:space="preserve">the input mean hub Reynolds stresses, </w:t>
      </w:r>
      <w:r w:rsidR="00BC38C8">
        <w:rPr>
          <w:i/>
        </w:rPr>
        <w:t xml:space="preserve">PC_UW, PC_UV, </w:t>
      </w:r>
      <w:r w:rsidR="00BC38C8">
        <w:t xml:space="preserve">and </w:t>
      </w:r>
      <w:r w:rsidR="00BC38C8">
        <w:rPr>
          <w:i/>
        </w:rPr>
        <w:t>PC_VW</w:t>
      </w:r>
      <w:r w:rsidR="00BC38C8">
        <w:t>, are “none”</w:t>
      </w:r>
      <w:r w:rsidR="00613F66">
        <w:t>)</w:t>
      </w:r>
      <w:r w:rsidR="00153E0D">
        <w:t>.</w:t>
      </w:r>
      <w:r w:rsidR="008533BD">
        <w:t xml:space="preserve"> </w:t>
      </w:r>
      <w:r w:rsidR="001D23F1">
        <w:t xml:space="preserve">The standard deviations </w:t>
      </w:r>
      <w:r w:rsidR="00AD3CD4">
        <w:t xml:space="preserve">theoretically </w:t>
      </w:r>
      <w:r w:rsidR="001D23F1">
        <w:t>are constant across the rotor disk (using the same assumptions)</w:t>
      </w:r>
      <w:r w:rsidR="00BE470F">
        <w:t>;</w:t>
      </w:r>
      <w:r w:rsidR="00AD3CD4">
        <w:t xml:space="preserve"> </w:t>
      </w:r>
      <w:r w:rsidR="00153E0D">
        <w:t xml:space="preserve">in practice, </w:t>
      </w:r>
      <w:r w:rsidR="00AD3CD4">
        <w:t xml:space="preserve">however, </w:t>
      </w:r>
      <w:r w:rsidR="00153E0D">
        <w:t xml:space="preserve">they </w:t>
      </w:r>
      <w:r w:rsidR="00AD3CD4">
        <w:t xml:space="preserve">can </w:t>
      </w:r>
      <w:r w:rsidR="00153E0D">
        <w:t>appear to vary with height</w:t>
      </w:r>
      <w:r w:rsidR="00680DE8">
        <w:t xml:space="preserve"> (depending on the input values used)</w:t>
      </w:r>
      <w:r w:rsidR="00153E0D">
        <w:t>.</w:t>
      </w:r>
      <w:r w:rsidR="008533BD">
        <w:t xml:space="preserve"> </w:t>
      </w:r>
      <w:r w:rsidR="00153E0D">
        <w:t xml:space="preserve">This </w:t>
      </w:r>
      <w:r w:rsidR="00BE470F">
        <w:t>variance</w:t>
      </w:r>
      <w:r w:rsidR="00153E0D">
        <w:t xml:space="preserve"> should </w:t>
      </w:r>
      <w:r w:rsidR="00BE470F">
        <w:t xml:space="preserve">decrease </w:t>
      </w:r>
      <w:r w:rsidR="00153E0D">
        <w:t>with</w:t>
      </w:r>
      <w:r w:rsidR="005A6F9A">
        <w:t xml:space="preserve"> increased record length.</w:t>
      </w:r>
      <w:r w:rsidR="008533BD">
        <w:t xml:space="preserve"> </w:t>
      </w:r>
      <w:r w:rsidR="005A6F9A">
        <w:t>The</w:t>
      </w:r>
      <w:r w:rsidR="001D23F1">
        <w:t xml:space="preserve"> </w:t>
      </w:r>
      <w:r w:rsidR="005A6F9A">
        <w:t>relationship</w:t>
      </w:r>
      <w:r w:rsidR="00BA5416">
        <w:t>s</w:t>
      </w:r>
      <w:r w:rsidR="005A6F9A">
        <w:t xml:space="preserve"> between the </w:t>
      </w:r>
      <w:r w:rsidR="00BA5416">
        <w:t xml:space="preserve">components’ </w:t>
      </w:r>
      <w:r w:rsidR="005A6F9A">
        <w:t xml:space="preserve">standard deviations </w:t>
      </w:r>
      <w:r w:rsidR="001D23F1">
        <w:t>are</w:t>
      </w:r>
    </w:p>
    <w:p w:rsidR="001D23F1" w:rsidRDefault="00775606" w:rsidP="001D23F1">
      <w:pPr>
        <w:pStyle w:val="MTDisplayEquation"/>
      </w:pPr>
      <w:r>
        <w:lastRenderedPageBreak/>
        <w:tab/>
      </w:r>
      <w:r w:rsidR="00610772" w:rsidRPr="00EC2F8D">
        <w:rPr>
          <w:position w:val="-30"/>
        </w:rPr>
        <w:object w:dxaOrig="1240" w:dyaOrig="720">
          <v:shape id="_x0000_i1108" type="#_x0000_t75" style="width:60.7pt;height:37.6pt" o:ole="">
            <v:imagedata r:id="rId247" o:title=""/>
          </v:shape>
          <o:OLEObject Type="Embed" ProgID="Equation.DSMT4" ShapeID="_x0000_i1108" DrawAspect="Content" ObjectID="_1432636092" r:id="rId248"/>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(31)</w:t>
      </w:r>
      <w:r w:rsidR="00013EBF">
        <w:rPr>
          <w:noProof/>
        </w:rPr>
        <w:fldChar w:fldCharType="end"/>
      </w:r>
    </w:p>
    <w:p w:rsidR="005670CF" w:rsidRPr="00CB78E5" w:rsidRDefault="00BC38C8" w:rsidP="00CB78E5">
      <w:pPr>
        <w:pStyle w:val="NRELText"/>
      </w:pPr>
      <w:r w:rsidRPr="00CB78E5">
        <w:t xml:space="preserve">For unstable </w:t>
      </w:r>
      <w:r w:rsidR="00BA5416" w:rsidRPr="00CB78E5">
        <w:t>flows</w:t>
      </w:r>
      <w:r w:rsidRPr="00CB78E5">
        <w:t xml:space="preserve">, </w:t>
      </w:r>
      <w:r w:rsidR="00C64493" w:rsidRPr="00CB78E5">
        <w:t>(</w:t>
      </w:r>
      <w:r w:rsidR="00963F92" w:rsidRPr="00317481">
        <w:rPr>
          <w:position w:val="-10"/>
        </w:rPr>
        <w:object w:dxaOrig="1579" w:dyaOrig="320">
          <v:shape id="_x0000_i1109" type="#_x0000_t75" style="width:79.5pt;height:16.1pt" o:ole="">
            <v:imagedata r:id="rId249" o:title=""/>
          </v:shape>
          <o:OLEObject Type="Embed" ProgID="Equation.DSMT4" ShapeID="_x0000_i1109" DrawAspect="Content" ObjectID="_1432636093" r:id="rId250"/>
        </w:object>
      </w:r>
      <w:r w:rsidR="00C64493" w:rsidRPr="00CB78E5">
        <w:t xml:space="preserve">), </w:t>
      </w:r>
      <w:r w:rsidRPr="00CB78E5">
        <w:t xml:space="preserve">the </w:t>
      </w:r>
      <w:r w:rsidR="00BA5416" w:rsidRPr="00CB78E5">
        <w:t xml:space="preserve">SMOOTH </w:t>
      </w:r>
      <w:r w:rsidR="00C64493" w:rsidRPr="00CB78E5">
        <w:t xml:space="preserve">spectra are </w:t>
      </w:r>
      <w:r w:rsidR="005670CF" w:rsidRPr="00CB78E5">
        <w:t xml:space="preserve">modeled </w:t>
      </w:r>
      <w:r w:rsidR="0002483E" w:rsidRPr="00CB78E5">
        <w:t xml:space="preserve">as the sum of </w:t>
      </w:r>
      <w:r w:rsidR="005670CF" w:rsidRPr="00CB78E5">
        <w:t>low- and high-frequency spectral</w:t>
      </w:r>
      <w:r w:rsidR="0002483E" w:rsidRPr="00CB78E5">
        <w:t xml:space="preserve"> peaks:</w:t>
      </w:r>
    </w:p>
    <w:p w:rsidR="005670CF" w:rsidRDefault="005670CF" w:rsidP="005670CF">
      <w:pPr>
        <w:pStyle w:val="MTDisplayEquation"/>
      </w:pPr>
      <w:r>
        <w:tab/>
      </w:r>
      <w:r w:rsidR="00266A79" w:rsidRPr="005670CF">
        <w:rPr>
          <w:position w:val="-14"/>
        </w:rPr>
        <w:object w:dxaOrig="2400" w:dyaOrig="380">
          <v:shape id="_x0000_i1110" type="#_x0000_t75" style="width:119.8pt;height:16.1pt" o:ole="">
            <v:imagedata r:id="rId251" o:title=""/>
          </v:shape>
          <o:OLEObject Type="Embed" ProgID="Equation.DSMT4" ShapeID="_x0000_i1110" DrawAspect="Content" ObjectID="_1432636094" r:id="rId252"/>
        </w:object>
      </w:r>
      <w:r w:rsidR="0002483E">
        <w:t>.</w:t>
      </w:r>
      <w:r>
        <w:tab/>
      </w:r>
      <w:bookmarkStart w:id="193" w:name="Eqn_TwoPeaks"/>
      <w:r w:rsidR="00013EBF">
        <w:fldChar w:fldCharType="begin"/>
      </w:r>
      <w:r>
        <w:instrText xml:space="preserve"> SEQ Eqn  \n \# "(0)" \* MERGEFORMAT  \* MERGEFORMAT </w:instrText>
      </w:r>
      <w:r w:rsidR="00013EBF">
        <w:fldChar w:fldCharType="separate"/>
      </w:r>
      <w:r w:rsidR="00263541">
        <w:rPr>
          <w:noProof/>
        </w:rPr>
        <w:t>(32)</w:t>
      </w:r>
      <w:r w:rsidR="00013EBF">
        <w:fldChar w:fldCharType="end"/>
      </w:r>
      <w:bookmarkEnd w:id="193"/>
    </w:p>
    <w:p w:rsidR="00BC38C8" w:rsidRPr="00317481" w:rsidRDefault="00ED2DD5" w:rsidP="00BC38C8">
      <w:pPr>
        <w:pStyle w:val="NRELText"/>
      </w:pPr>
      <w:r>
        <w:t>These two peaks are defined for the three wind components as follows:</w:t>
      </w:r>
    </w:p>
    <w:p w:rsidR="00BC38C8" w:rsidRDefault="00CB0784" w:rsidP="00CB0784">
      <w:pPr>
        <w:pStyle w:val="MTDisplayEquation"/>
      </w:pPr>
      <w:r>
        <w:tab/>
      </w:r>
      <w:r w:rsidR="00C64493" w:rsidRPr="00C64493">
        <w:rPr>
          <w:position w:val="-56"/>
        </w:rPr>
        <w:object w:dxaOrig="5700" w:dyaOrig="1240">
          <v:shape id="_x0000_i1111" type="#_x0000_t75" style="width:284.25pt;height:60.7pt" o:ole="">
            <v:imagedata r:id="rId253" o:title=""/>
          </v:shape>
          <o:OLEObject Type="Embed" ProgID="Equation.DSMT4" ShapeID="_x0000_i1111" DrawAspect="Content" ObjectID="_1432636095" r:id="rId254"/>
        </w:object>
      </w:r>
      <w:r>
        <w:t>,</w:t>
      </w:r>
      <w:r>
        <w:tab/>
      </w:r>
      <w:bookmarkStart w:id="194" w:name="Eqn_SMOOTH_Unstable_u"/>
      <w:r w:rsidR="00013EBF">
        <w:fldChar w:fldCharType="begin"/>
      </w:r>
      <w:r>
        <w:instrText xml:space="preserve"> SEQ Eqn  \n \# "(0)" \* MERGEFORMAT  \* MERGEFORMAT </w:instrText>
      </w:r>
      <w:r w:rsidR="00013EBF">
        <w:fldChar w:fldCharType="separate"/>
      </w:r>
      <w:r w:rsidR="00263541">
        <w:rPr>
          <w:noProof/>
        </w:rPr>
        <w:t>(33)</w:t>
      </w:r>
      <w:r w:rsidR="00013EBF">
        <w:fldChar w:fldCharType="end"/>
      </w:r>
      <w:bookmarkEnd w:id="194"/>
    </w:p>
    <w:p w:rsidR="0053203F" w:rsidRDefault="00CB0784" w:rsidP="00CB0784">
      <w:pPr>
        <w:pStyle w:val="MTDisplayEquation"/>
      </w:pPr>
      <w:r>
        <w:tab/>
      </w:r>
      <w:r w:rsidR="00C64493" w:rsidRPr="00C64493">
        <w:rPr>
          <w:position w:val="-56"/>
        </w:rPr>
        <w:object w:dxaOrig="5880" w:dyaOrig="1240">
          <v:shape id="_x0000_i1112" type="#_x0000_t75" style="width:290.7pt;height:60.7pt" o:ole="">
            <v:imagedata r:id="rId255" o:title=""/>
          </v:shape>
          <o:OLEObject Type="Embed" ProgID="Equation.DSMT4" ShapeID="_x0000_i1112" DrawAspect="Content" ObjectID="_1432636096" r:id="rId256"/>
        </w:object>
      </w:r>
      <w:r>
        <w:t>,</w:t>
      </w:r>
      <w:r>
        <w:tab/>
      </w:r>
      <w:bookmarkStart w:id="195" w:name="Eqn_SMOOTH_Unstable_v"/>
      <w:r w:rsidR="00013EBF">
        <w:fldChar w:fldCharType="begin"/>
      </w:r>
      <w:r>
        <w:instrText xml:space="preserve"> SEQ Eqn  \n \# "(0)" \* MERGEFORMAT  \* MERGEFORMAT </w:instrText>
      </w:r>
      <w:r w:rsidR="00013EBF">
        <w:fldChar w:fldCharType="separate"/>
      </w:r>
      <w:r w:rsidR="00263541">
        <w:rPr>
          <w:noProof/>
        </w:rPr>
        <w:t>(34)</w:t>
      </w:r>
      <w:r w:rsidR="00013EBF">
        <w:fldChar w:fldCharType="end"/>
      </w:r>
      <w:bookmarkEnd w:id="195"/>
    </w:p>
    <w:p w:rsidR="00C64493" w:rsidRPr="00C64493" w:rsidRDefault="00C64493" w:rsidP="00C64493">
      <w:pPr>
        <w:pStyle w:val="NRELText"/>
      </w:pPr>
      <w:r>
        <w:t>and</w:t>
      </w:r>
    </w:p>
    <w:p w:rsidR="0053203F" w:rsidRDefault="00CB0784" w:rsidP="00CB0784">
      <w:pPr>
        <w:pStyle w:val="MTDisplayEquation"/>
      </w:pPr>
      <w:r>
        <w:tab/>
      </w:r>
      <w:r w:rsidR="00C64493" w:rsidRPr="00C64493">
        <w:rPr>
          <w:position w:val="-58"/>
        </w:rPr>
        <w:object w:dxaOrig="6200" w:dyaOrig="1260">
          <v:shape id="_x0000_i1113" type="#_x0000_t75" style="width:308.95pt;height:67.15pt" o:ole="">
            <v:imagedata r:id="rId257" o:title=""/>
          </v:shape>
          <o:OLEObject Type="Embed" ProgID="Equation.DSMT4" ShapeID="_x0000_i1113" DrawAspect="Content" ObjectID="_1432636097" r:id="rId258"/>
        </w:object>
      </w:r>
      <w:r>
        <w:t>,</w:t>
      </w:r>
      <w:r>
        <w:tab/>
      </w:r>
      <w:bookmarkStart w:id="196" w:name="Eqn_SMOOTH_Unstable_w"/>
      <w:r w:rsidR="00013EBF">
        <w:fldChar w:fldCharType="begin"/>
      </w:r>
      <w:r>
        <w:instrText xml:space="preserve"> SEQ Eqn  \n \# "(0)" \* MERGEFORMAT  \* MERGEFORMAT </w:instrText>
      </w:r>
      <w:r w:rsidR="00013EBF">
        <w:fldChar w:fldCharType="separate"/>
      </w:r>
      <w:r w:rsidR="00263541">
        <w:rPr>
          <w:noProof/>
        </w:rPr>
        <w:t>(35)</w:t>
      </w:r>
      <w:r w:rsidR="00013EBF">
        <w:fldChar w:fldCharType="end"/>
      </w:r>
      <w:bookmarkEnd w:id="196"/>
    </w:p>
    <w:p w:rsidR="00C64493" w:rsidRDefault="00C64493" w:rsidP="00C64493">
      <w:pPr>
        <w:pStyle w:val="NRELText"/>
      </w:pPr>
      <w:r>
        <w:t xml:space="preserve">where </w:t>
      </w:r>
      <w:r>
        <w:rPr>
          <w:i/>
        </w:rPr>
        <w:t>f</w:t>
      </w:r>
      <w:r>
        <w:t xml:space="preserve"> is the cyclic frequency, </w:t>
      </w:r>
      <w:r>
        <w:rPr>
          <w:i/>
        </w:rPr>
        <w:t>UStar</w:t>
      </w:r>
      <w:r w:rsidR="006D275F" w:rsidRPr="006D275F">
        <w:t xml:space="preserve"> and</w:t>
      </w:r>
      <w:r>
        <w:t xml:space="preserve"> </w:t>
      </w:r>
      <w:r w:rsidRPr="00C64493">
        <w:rPr>
          <w:i/>
        </w:rPr>
        <w:t>ZI</w:t>
      </w:r>
      <w:r>
        <w:t xml:space="preserve"> </w:t>
      </w:r>
      <w:r w:rsidR="006D275F">
        <w:t xml:space="preserve">are input </w:t>
      </w:r>
      <w:r>
        <w:t>parameter</w:t>
      </w:r>
      <w:r w:rsidR="006D275F">
        <w:t>s</w:t>
      </w:r>
      <w:r>
        <w:t>,</w:t>
      </w:r>
      <w:r w:rsidR="002D18A2">
        <w:t xml:space="preserve"> and</w:t>
      </w:r>
      <w:r>
        <w:t xml:space="preserve"> </w:t>
      </w:r>
      <w:r w:rsidRPr="00C64493">
        <w:rPr>
          <w:position w:val="-6"/>
        </w:rPr>
        <w:object w:dxaOrig="180" w:dyaOrig="320">
          <v:shape id="_x0000_i1114" type="#_x0000_t75" style="width:11.3pt;height:16.1pt" o:ole="">
            <v:imagedata r:id="rId238" o:title=""/>
          </v:shape>
          <o:OLEObject Type="Embed" ProgID="Equation.DSMT4" ShapeID="_x0000_i1114" DrawAspect="Content" ObjectID="_1432636098" r:id="rId259"/>
        </w:object>
      </w:r>
      <w:r>
        <w:t xml:space="preserve"> is the mean wind speed at height </w:t>
      </w:r>
      <w:r>
        <w:rPr>
          <w:i/>
        </w:rPr>
        <w:t>z</w:t>
      </w:r>
      <w:r w:rsidR="00680DE8">
        <w:t>.</w:t>
      </w:r>
      <w:r w:rsidR="008533BD">
        <w:t xml:space="preserve"> </w:t>
      </w:r>
      <w:r w:rsidR="001D23F1">
        <w:rPr>
          <w:i/>
        </w:rPr>
        <w:t>L</w:t>
      </w:r>
      <w:r w:rsidR="001D23F1">
        <w:t xml:space="preserve"> is the Monin-Ob</w:t>
      </w:r>
      <w:r w:rsidR="00B43FB6">
        <w:t>u</w:t>
      </w:r>
      <w:r w:rsidR="001D23F1">
        <w:t>k</w:t>
      </w:r>
      <w:r w:rsidR="00B43FB6">
        <w:t>ho</w:t>
      </w:r>
      <w:r w:rsidR="001D23F1">
        <w:t xml:space="preserve">v length parameter, which is a function of </w:t>
      </w:r>
      <w:r w:rsidR="001D23F1">
        <w:rPr>
          <w:i/>
        </w:rPr>
        <w:t>RICH_NO</w:t>
      </w:r>
      <w:r w:rsidR="001D23F1">
        <w:t xml:space="preserve"> and </w:t>
      </w:r>
      <w:r w:rsidR="001D23F1">
        <w:rPr>
          <w:i/>
        </w:rPr>
        <w:t>HubHt</w:t>
      </w:r>
      <w:r w:rsidR="001D23F1">
        <w:t>.</w:t>
      </w:r>
    </w:p>
    <w:p w:rsidR="00697A36" w:rsidRDefault="00085097" w:rsidP="00C64493">
      <w:pPr>
        <w:pStyle w:val="NRELText"/>
      </w:pPr>
      <w:r>
        <w:t>The standard deviations of the wind components in unstable atmosphe</w:t>
      </w:r>
      <w:r w:rsidR="00FA1773">
        <w:t>ric conditions vary with height</w:t>
      </w:r>
      <w:r w:rsidR="0004213D">
        <w:t>, the</w:t>
      </w:r>
      <w:r w:rsidR="00FA1773">
        <w:t xml:space="preserve"> mixing layer depth (</w:t>
      </w:r>
      <w:r w:rsidR="00FA1773" w:rsidRPr="00FA1773">
        <w:rPr>
          <w:i/>
        </w:rPr>
        <w:t>ZI</w:t>
      </w:r>
      <w:r w:rsidR="00FA1773">
        <w:t>)</w:t>
      </w:r>
      <w:r w:rsidR="0004213D">
        <w:t>, and</w:t>
      </w:r>
      <w:r w:rsidR="00FA1773">
        <w:t xml:space="preserve"> </w:t>
      </w:r>
      <w:r w:rsidR="00FA1773" w:rsidRPr="00FA1773">
        <w:rPr>
          <w:i/>
        </w:rPr>
        <w:t>L</w:t>
      </w:r>
      <w:r w:rsidR="008B3A25">
        <w:t>.</w:t>
      </w:r>
      <w:r w:rsidR="008533BD">
        <w:t xml:space="preserve"> </w:t>
      </w:r>
      <w:r w:rsidR="008B3A25">
        <w:t xml:space="preserve">Their approximate </w:t>
      </w:r>
      <w:r w:rsidR="00BE470F">
        <w:t>values</w:t>
      </w:r>
      <w:r w:rsidR="008B3A25">
        <w:t xml:space="preserve"> are </w:t>
      </w:r>
      <w:r w:rsidR="00B44C4F">
        <w:t>determined from the following equations</w:t>
      </w:r>
      <w:r w:rsidR="00745F27">
        <w:t>:</w:t>
      </w:r>
    </w:p>
    <w:p w:rsidR="00745F27" w:rsidRDefault="00745F27" w:rsidP="00745F27">
      <w:pPr>
        <w:pStyle w:val="MTDisplayEquation"/>
      </w:pPr>
      <w:r>
        <w:tab/>
      </w:r>
      <w:r w:rsidR="00593A02" w:rsidRPr="00593A02">
        <w:rPr>
          <w:position w:val="-34"/>
        </w:rPr>
        <w:object w:dxaOrig="5179" w:dyaOrig="800">
          <v:shape id="_x0000_i1115" type="#_x0000_t75" style="width:257.9pt;height:39.2pt" o:ole="">
            <v:imagedata r:id="rId260" o:title=""/>
          </v:shape>
          <o:OLEObject Type="Embed" ProgID="Equation.DSMT4" ShapeID="_x0000_i1115" DrawAspect="Content" ObjectID="_1432636099" r:id="rId261"/>
        </w:object>
      </w:r>
      <w:r>
        <w:tab/>
      </w:r>
      <w:r w:rsidR="00013EBF">
        <w:fldChar w:fldCharType="begin"/>
      </w:r>
      <w:r w:rsidR="00DC083A">
        <w:instrText xml:space="preserve"> SEQ Eqn  \n \# "(0)" \* MERGEFORMAT  \* MERGEFORMAT </w:instrText>
      </w:r>
      <w:r w:rsidR="00013EBF">
        <w:fldChar w:fldCharType="separate"/>
      </w:r>
      <w:r w:rsidR="00263541">
        <w:rPr>
          <w:noProof/>
        </w:rPr>
        <w:t>(36)</w:t>
      </w:r>
      <w:r w:rsidR="00013EBF">
        <w:rPr>
          <w:noProof/>
        </w:rPr>
        <w:fldChar w:fldCharType="end"/>
      </w:r>
    </w:p>
    <w:p w:rsidR="00F41CF6" w:rsidRDefault="00F41CF6" w:rsidP="00F41CF6">
      <w:pPr>
        <w:pStyle w:val="MTDisplayEquation"/>
      </w:pPr>
      <w:r>
        <w:tab/>
      </w:r>
      <w:r w:rsidR="00593A02" w:rsidRPr="00593A02">
        <w:rPr>
          <w:position w:val="-34"/>
        </w:rPr>
        <w:object w:dxaOrig="5260" w:dyaOrig="800">
          <v:shape id="_x0000_i1116" type="#_x0000_t75" style="width:263.8pt;height:39.2pt" o:ole="">
            <v:imagedata r:id="rId262" o:title=""/>
          </v:shape>
          <o:OLEObject Type="Embed" ProgID="Equation.DSMT4" ShapeID="_x0000_i1116" DrawAspect="Content" ObjectID="_1432636100" r:id="rId263"/>
        </w:object>
      </w:r>
      <w:r>
        <w:tab/>
      </w:r>
      <w:r w:rsidR="00013EBF">
        <w:fldChar w:fldCharType="begin"/>
      </w:r>
      <w:r w:rsidR="00DC083A">
        <w:instrText xml:space="preserve"> SEQ Eqn  \n \# "(0)" \* MERGEFORMAT  \* MERGEFORMAT </w:instrText>
      </w:r>
      <w:r w:rsidR="00013EBF">
        <w:fldChar w:fldCharType="separate"/>
      </w:r>
      <w:r w:rsidR="00263541">
        <w:rPr>
          <w:noProof/>
        </w:rPr>
        <w:t>(37)</w:t>
      </w:r>
      <w:r w:rsidR="00013EBF">
        <w:rPr>
          <w:noProof/>
        </w:rPr>
        <w:fldChar w:fldCharType="end"/>
      </w:r>
    </w:p>
    <w:p w:rsidR="00F41CF6" w:rsidRDefault="00F41CF6" w:rsidP="00F41CF6">
      <w:pPr>
        <w:pStyle w:val="MTDisplayEquation"/>
      </w:pPr>
      <w:r>
        <w:tab/>
      </w:r>
      <w:r w:rsidRPr="00F41CF6">
        <w:rPr>
          <w:position w:val="-34"/>
        </w:rPr>
        <w:object w:dxaOrig="3920" w:dyaOrig="800">
          <v:shape id="_x0000_i1117" type="#_x0000_t75" style="width:197.75pt;height:39.2pt" o:ole="">
            <v:imagedata r:id="rId264" o:title=""/>
          </v:shape>
          <o:OLEObject Type="Embed" ProgID="Equation.DSMT4" ShapeID="_x0000_i1117" DrawAspect="Content" ObjectID="_1432636101" r:id="rId265"/>
        </w:object>
      </w:r>
      <w:r>
        <w:tab/>
      </w:r>
      <w:r w:rsidR="00013EBF">
        <w:fldChar w:fldCharType="begin"/>
      </w:r>
      <w:r w:rsidR="00DC083A">
        <w:instrText xml:space="preserve"> SEQ Eqn  \n \# "(0)" \* MERGEFORMAT  \* MERGEFORMAT </w:instrText>
      </w:r>
      <w:r w:rsidR="00013EBF">
        <w:fldChar w:fldCharType="separate"/>
      </w:r>
      <w:r w:rsidR="00263541">
        <w:rPr>
          <w:noProof/>
        </w:rPr>
        <w:t>(38)</w:t>
      </w:r>
      <w:r w:rsidR="00013EBF">
        <w:rPr>
          <w:noProof/>
        </w:rPr>
        <w:fldChar w:fldCharType="end"/>
      </w:r>
    </w:p>
    <w:p w:rsidR="00B328A5" w:rsidRDefault="00B328A5" w:rsidP="00B328A5">
      <w:pPr>
        <w:pStyle w:val="Head2"/>
        <w:outlineLvl w:val="0"/>
      </w:pPr>
      <w:bookmarkStart w:id="197" w:name="_Toc336257154"/>
      <w:r>
        <w:lastRenderedPageBreak/>
        <w:t>NWTCUP</w:t>
      </w:r>
      <w:r w:rsidR="000B79BB">
        <w:t>:</w:t>
      </w:r>
      <w:r w:rsidR="008533BD">
        <w:t xml:space="preserve"> </w:t>
      </w:r>
      <w:r w:rsidR="00B0683C">
        <w:t>The NREL</w:t>
      </w:r>
      <w:r>
        <w:t xml:space="preserve"> N</w:t>
      </w:r>
      <w:r w:rsidR="00B0683C">
        <w:t xml:space="preserve">ational </w:t>
      </w:r>
      <w:r>
        <w:t>W</w:t>
      </w:r>
      <w:r w:rsidR="00B0683C">
        <w:t xml:space="preserve">ind </w:t>
      </w:r>
      <w:r>
        <w:t>T</w:t>
      </w:r>
      <w:r w:rsidR="00B0683C">
        <w:t xml:space="preserve">echnology </w:t>
      </w:r>
      <w:r>
        <w:t>C</w:t>
      </w:r>
      <w:r w:rsidR="00B0683C">
        <w:t>enter</w:t>
      </w:r>
      <w:r>
        <w:t xml:space="preserve"> </w:t>
      </w:r>
      <w:r w:rsidR="000B79BB">
        <w:t>Model</w:t>
      </w:r>
      <w:bookmarkEnd w:id="197"/>
    </w:p>
    <w:p w:rsidR="00DE3F2B" w:rsidRDefault="00B328A5" w:rsidP="00B328A5">
      <w:pPr>
        <w:pStyle w:val="NRELText"/>
      </w:pPr>
      <w:r>
        <w:t>The NWTC</w:t>
      </w:r>
      <w:r w:rsidR="005636B6">
        <w:t>UP</w:t>
      </w:r>
      <w:r>
        <w:t xml:space="preserve"> model</w:t>
      </w:r>
      <w:r w:rsidR="005636B6">
        <w:t>,</w:t>
      </w:r>
      <w:r w:rsidR="00DE3F2B">
        <w:t xml:space="preserve"> based on measurements </w:t>
      </w:r>
      <w:r w:rsidR="005636B6">
        <w:t xml:space="preserve">from the </w:t>
      </w:r>
      <w:r w:rsidR="001552D8">
        <w:t>NWTC/</w:t>
      </w:r>
      <w:r w:rsidR="00FF2A11">
        <w:t xml:space="preserve">LIST </w:t>
      </w:r>
      <w:r w:rsidR="002D47C8">
        <w:t xml:space="preserve">project, </w:t>
      </w:r>
      <w:r w:rsidR="005636B6">
        <w:t>represents turbulent inflow characteristics at the NWTC, downwind of a major mountain range.</w:t>
      </w:r>
      <w:r w:rsidR="008533BD">
        <w:t xml:space="preserve"> </w:t>
      </w:r>
      <w:r w:rsidR="00DE3F2B">
        <w:t xml:space="preserve">In this project, three </w:t>
      </w:r>
      <w:r w:rsidR="008825C9">
        <w:t>towers were installed 1.5 rotor diameters upwind of the 600-kW NWTC Advanced Research Turbine (ART).</w:t>
      </w:r>
      <w:r w:rsidR="008533BD">
        <w:t xml:space="preserve"> </w:t>
      </w:r>
      <w:r w:rsidR="008825C9">
        <w:t>The central tower contained three-axis sonic anemometers at 15</w:t>
      </w:r>
      <w:r w:rsidR="005D3C1A">
        <w:t> m</w:t>
      </w:r>
      <w:r w:rsidR="008825C9">
        <w:t>, 37</w:t>
      </w:r>
      <w:r w:rsidR="005D3C1A">
        <w:t> m</w:t>
      </w:r>
      <w:r w:rsidR="008825C9">
        <w:t>, and 58</w:t>
      </w:r>
      <w:r w:rsidR="005D3C1A">
        <w:t> </w:t>
      </w:r>
      <w:r w:rsidR="008825C9">
        <w:t xml:space="preserve">m above ground level; cup anemometers and wind vanes </w:t>
      </w:r>
      <w:r w:rsidR="00ED2DD5">
        <w:t xml:space="preserve">were located </w:t>
      </w:r>
      <w:r w:rsidR="008825C9">
        <w:t>at 3</w:t>
      </w:r>
      <w:r w:rsidR="005D3C1A">
        <w:t> m</w:t>
      </w:r>
      <w:r w:rsidR="008825C9">
        <w:t>, 37</w:t>
      </w:r>
      <w:r w:rsidR="005D3C1A">
        <w:t> m</w:t>
      </w:r>
      <w:r w:rsidR="008825C9">
        <w:t>, and 58</w:t>
      </w:r>
      <w:r w:rsidR="005D3C1A">
        <w:t> </w:t>
      </w:r>
      <w:r w:rsidR="008825C9">
        <w:t xml:space="preserve">m; and temperature measurements </w:t>
      </w:r>
      <w:r w:rsidR="00ED2DD5">
        <w:t xml:space="preserve">were </w:t>
      </w:r>
      <w:r w:rsidR="008825C9">
        <w:t>obtained at 3</w:t>
      </w:r>
      <w:r w:rsidR="005D3C1A">
        <w:t> m</w:t>
      </w:r>
      <w:r w:rsidR="008825C9">
        <w:t>, 15</w:t>
      </w:r>
      <w:r w:rsidR="005D3C1A">
        <w:t> m</w:t>
      </w:r>
      <w:r w:rsidR="008825C9">
        <w:t>, 37</w:t>
      </w:r>
      <w:r w:rsidR="005D3C1A">
        <w:t> m</w:t>
      </w:r>
      <w:r w:rsidR="008825C9">
        <w:t xml:space="preserve">, and </w:t>
      </w:r>
      <w:r w:rsidR="005D3C1A">
        <w:t>58 </w:t>
      </w:r>
      <w:r w:rsidR="008825C9">
        <w:t>m.</w:t>
      </w:r>
      <w:r w:rsidR="008533BD">
        <w:t xml:space="preserve"> </w:t>
      </w:r>
      <w:r w:rsidR="008825C9">
        <w:t>Two additional towers, which were located 21</w:t>
      </w:r>
      <w:r w:rsidR="001552D8">
        <w:t> </w:t>
      </w:r>
      <w:r w:rsidR="008825C9">
        <w:t>m north and south of the central tower, contained three-axis sonic anemometers at 37</w:t>
      </w:r>
      <w:r w:rsidR="001552D8">
        <w:t> </w:t>
      </w:r>
      <w:r w:rsidR="008825C9">
        <w:t>m.</w:t>
      </w:r>
      <w:r w:rsidR="008533BD">
        <w:t xml:space="preserve"> </w:t>
      </w:r>
      <w:r w:rsidR="005636B6">
        <w:t xml:space="preserve">Neil Kelley </w:t>
      </w:r>
      <w:r w:rsidR="005636B6" w:rsidRPr="00D66D1F">
        <w:t>et al</w:t>
      </w:r>
      <w:r w:rsidR="00D66D1F">
        <w:t>.</w:t>
      </w:r>
      <w:r w:rsidR="005636B6" w:rsidRPr="00D66D1F">
        <w:t xml:space="preserve"> discuss</w:t>
      </w:r>
      <w:r w:rsidR="005636B6">
        <w:t xml:space="preserve"> this project and the instrumentation further </w:t>
      </w:r>
      <w:bookmarkStart w:id="198" w:name="Reference_LIST"/>
      <w:r w:rsidR="005636B6">
        <w:t>[</w:t>
      </w:r>
      <w:fldSimple w:instr=" SEQ References \* MERGEFORMAT ">
        <w:r w:rsidR="00263541">
          <w:rPr>
            <w:noProof/>
          </w:rPr>
          <w:t>29</w:t>
        </w:r>
      </w:fldSimple>
      <w:r w:rsidR="005636B6">
        <w:t>]</w:t>
      </w:r>
      <w:bookmarkEnd w:id="198"/>
      <w:r w:rsidR="005636B6">
        <w:t>.</w:t>
      </w:r>
    </w:p>
    <w:p w:rsidR="002D47C8" w:rsidRDefault="006E2C6D" w:rsidP="00B328A5">
      <w:pPr>
        <w:pStyle w:val="NRELText"/>
      </w:pPr>
      <w:r>
        <w:t xml:space="preserve">The spectra </w:t>
      </w:r>
      <w:r w:rsidR="005636B6">
        <w:t xml:space="preserve">for this model </w:t>
      </w:r>
      <w:r>
        <w:t xml:space="preserve">are based on </w:t>
      </w:r>
      <w:r w:rsidR="005636B6">
        <w:t xml:space="preserve">the </w:t>
      </w:r>
      <w:r>
        <w:t xml:space="preserve">40-Hz time series data collected by </w:t>
      </w:r>
      <w:r w:rsidR="005636B6">
        <w:t xml:space="preserve">the five </w:t>
      </w:r>
      <w:r>
        <w:t>sonic anemometers.</w:t>
      </w:r>
      <w:r w:rsidR="008533BD">
        <w:t xml:space="preserve"> </w:t>
      </w:r>
      <w:r w:rsidR="00AB622B">
        <w:t>The default spatial coherence parameters generated for this model are based on vertical coherence measured by the sonic anemometers on the central tower.</w:t>
      </w:r>
    </w:p>
    <w:p w:rsidR="000940AE" w:rsidRDefault="00654E3B" w:rsidP="000940AE">
      <w:pPr>
        <w:pStyle w:val="NRELText"/>
      </w:pPr>
      <w:r>
        <w:t>For</w:t>
      </w:r>
      <w:r w:rsidR="000940AE">
        <w:t xml:space="preserve"> neutral and stable flows, the NWTCUP spectra are defined by adding scaled versions of the SMOOTH-model spectra:</w:t>
      </w:r>
    </w:p>
    <w:p w:rsidR="00B82847" w:rsidRDefault="00B82847" w:rsidP="00B82847">
      <w:pPr>
        <w:pStyle w:val="MTDisplayEquation"/>
      </w:pPr>
      <w:r w:rsidRPr="00B82847">
        <w:tab/>
      </w:r>
      <w:r w:rsidR="007E3AEC" w:rsidRPr="00B82847">
        <w:rPr>
          <w:position w:val="-28"/>
        </w:rPr>
        <w:object w:dxaOrig="3660" w:dyaOrig="700">
          <v:shape id="_x0000_i1118" type="#_x0000_t75" style="width:181.6pt;height:37.6pt" o:ole="">
            <v:imagedata r:id="rId266" o:title=""/>
          </v:shape>
          <o:OLEObject Type="Embed" ProgID="Equation.DSMT4" ShapeID="_x0000_i1118" DrawAspect="Content" ObjectID="_1432636102" r:id="rId267"/>
        </w:object>
      </w:r>
      <w:r w:rsidRPr="00B82847">
        <w:t>,</w:t>
      </w:r>
      <w:r w:rsidRPr="00B82847">
        <w:tab/>
      </w:r>
      <w:bookmarkStart w:id="199" w:name="Eqn_SiteSpecific_stable"/>
      <w:r w:rsidR="00013EBF" w:rsidRPr="00B82847">
        <w:fldChar w:fldCharType="begin"/>
      </w:r>
      <w:r w:rsidRPr="00B82847">
        <w:instrText xml:space="preserve"> SEQ Eqn  \n \# "(0)" \* MERGEFORMAT  \* MERGEFORMAT </w:instrText>
      </w:r>
      <w:r w:rsidR="00013EBF" w:rsidRPr="00B82847">
        <w:fldChar w:fldCharType="separate"/>
      </w:r>
      <w:r w:rsidR="00263541" w:rsidRPr="00B82847">
        <w:rPr>
          <w:noProof/>
        </w:rPr>
        <w:t>(</w:t>
      </w:r>
      <w:r w:rsidR="00263541">
        <w:rPr>
          <w:noProof/>
        </w:rPr>
        <w:t>39</w:t>
      </w:r>
      <w:r w:rsidR="00263541" w:rsidRPr="00B82847">
        <w:rPr>
          <w:noProof/>
        </w:rPr>
        <w:t>)</w:t>
      </w:r>
      <w:r w:rsidR="00013EBF" w:rsidRPr="00B82847">
        <w:fldChar w:fldCharType="end"/>
      </w:r>
      <w:bookmarkEnd w:id="199"/>
    </w:p>
    <w:p w:rsidR="00952C0A" w:rsidRPr="00952C0A" w:rsidRDefault="0077108B" w:rsidP="00B328A5">
      <w:pPr>
        <w:pStyle w:val="NRELText"/>
      </w:pPr>
      <w:r>
        <w:rPr>
          <w:noProof/>
        </w:rPr>
        <w:pict>
          <v:shape id="_x0000_s1582" type="#_x0000_t202" style="position:absolute;margin-left:0;margin-top:0;width:468pt;height:277.9pt;z-index:251655168;mso-wrap-distance-bottom:7.2pt;mso-position-horizontal:center;mso-position-horizontal-relative:margin;mso-position-vertical:bottom;mso-position-vertical-relative:margin;v-text-anchor:bottom" o:allowoverlap="f" stroked="f">
            <v:textbox style="mso-next-textbox:#_x0000_s1582"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0C3789D" wp14:editId="15F71234">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263541" w:rsidRDefault="00263541" w:rsidP="00EE6E1C">
                  <w:pPr>
                    <w:pStyle w:val="NRELFigureCaption"/>
                  </w:pPr>
                  <w:bookmarkStart w:id="200" w:name="Figure_NWTCUP_std"/>
                  <w:bookmarkStart w:id="201" w:name="_Toc335905354"/>
                  <w:bookmarkStart w:id="202" w:name="_Toc336257206"/>
                  <w:r>
                    <w:t xml:space="preserve">Figure </w:t>
                  </w:r>
                  <w:fldSimple w:instr=" SEQ Figures \* MERGEFORMAT ">
                    <w:r>
                      <w:rPr>
                        <w:noProof/>
                      </w:rPr>
                      <w:t>19</w:t>
                    </w:r>
                  </w:fldSimple>
                  <w:bookmarkEnd w:id="200"/>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201"/>
                  <w:bookmarkEnd w:id="202"/>
                </w:p>
              </w:txbxContent>
            </v:textbox>
            <w10:wrap type="square" anchorx="margin" anchory="margin"/>
          </v:shape>
        </w:pict>
      </w:r>
      <w:r w:rsidR="000940AE">
        <w:t xml:space="preserve">where </w:t>
      </w:r>
      <w:r w:rsidR="00B61404">
        <w:rPr>
          <w:i/>
        </w:rPr>
        <w:t>NumPeaks</w:t>
      </w:r>
      <w:r w:rsidR="00B61404" w:rsidRPr="008B3A25">
        <w:rPr>
          <w:i/>
          <w:vertAlign w:val="subscript"/>
        </w:rPr>
        <w:t>K</w:t>
      </w:r>
      <w:r w:rsidR="00B61404" w:rsidRPr="00B61404">
        <w:rPr>
          <w:i/>
        </w:rPr>
        <w:t> = 2</w:t>
      </w:r>
      <w:r w:rsidR="000940AE">
        <w:t xml:space="preserve"> for all wind components</w:t>
      </w:r>
      <w:r w:rsidR="000940AE">
        <w:rPr>
          <w:i/>
        </w:rPr>
        <w:t xml:space="preserve"> K = u, v, w</w:t>
      </w:r>
      <w:r w:rsidR="003E0CAC">
        <w:t xml:space="preserve"> and the function </w:t>
      </w:r>
      <w:r w:rsidR="003E0CAC" w:rsidRPr="00F302AC">
        <w:rPr>
          <w:position w:val="-14"/>
        </w:rPr>
        <w:object w:dxaOrig="940" w:dyaOrig="360">
          <v:shape id="_x0000_i1119" type="#_x0000_t75" style="width:47.8pt;height:19.35pt" o:ole="">
            <v:imagedata r:id="rId269" o:title=""/>
          </v:shape>
          <o:OLEObject Type="Embed" ProgID="Equation.DSMT4" ShapeID="_x0000_i1119" DrawAspect="Content" ObjectID="_1432636103" r:id="rId270"/>
        </w:object>
      </w:r>
      <w:r w:rsidR="003E0CAC">
        <w:t xml:space="preserve"> is defined in Eq. </w:t>
      </w:r>
      <w:r w:rsidR="00013EBF">
        <w:fldChar w:fldCharType="begin"/>
      </w:r>
      <w:r w:rsidR="003E0CAC">
        <w:instrText xml:space="preserve"> REF Eqn_SMOOTH_Stable \h </w:instrText>
      </w:r>
      <w:r w:rsidR="00013EBF">
        <w:fldChar w:fldCharType="separate"/>
      </w:r>
      <w:r w:rsidR="00263541">
        <w:rPr>
          <w:noProof/>
        </w:rPr>
        <w:t>(29)</w:t>
      </w:r>
      <w:r w:rsidR="00013EBF">
        <w:fldChar w:fldCharType="end"/>
      </w:r>
      <w:r w:rsidR="00722BB0">
        <w:t>.</w:t>
      </w:r>
      <w:r w:rsidR="00952C0A">
        <w:t xml:space="preserve"> </w:t>
      </w:r>
      <w:r w:rsidR="002810E8">
        <w:t xml:space="preserve">All of the </w:t>
      </w:r>
      <w:r w:rsidR="007E3AEC" w:rsidRPr="00FF26AB">
        <w:rPr>
          <w:position w:val="-14"/>
        </w:rPr>
        <w:object w:dxaOrig="420" w:dyaOrig="360">
          <v:shape id="_x0000_i1120" type="#_x0000_t75" style="width:22.05pt;height:19.35pt" o:ole="">
            <v:imagedata r:id="rId271" o:title=""/>
          </v:shape>
          <o:OLEObject Type="Embed" ProgID="Equation.DSMT4" ShapeID="_x0000_i1120" DrawAspect="Content" ObjectID="_1432636104" r:id="rId272"/>
        </w:object>
      </w:r>
      <w:r w:rsidR="00466482">
        <w:t xml:space="preserve"> and </w:t>
      </w:r>
      <w:r w:rsidR="007E3AEC" w:rsidRPr="00FF26AB">
        <w:rPr>
          <w:position w:val="-14"/>
        </w:rPr>
        <w:object w:dxaOrig="400" w:dyaOrig="360">
          <v:shape id="_x0000_i1121" type="#_x0000_t75" style="width:19.35pt;height:19.35pt" o:ole="">
            <v:imagedata r:id="rId273" o:title=""/>
          </v:shape>
          <o:OLEObject Type="Embed" ProgID="Equation.DSMT4" ShapeID="_x0000_i1121" DrawAspect="Content" ObjectID="_1432636105" r:id="rId274"/>
        </w:object>
      </w:r>
      <w:r w:rsidR="00466482">
        <w:t xml:space="preserve"> </w:t>
      </w:r>
      <w:r w:rsidR="002810E8">
        <w:t xml:space="preserve">scaling factors </w:t>
      </w:r>
      <w:r w:rsidR="00952C0A">
        <w:t xml:space="preserve">are functions of </w:t>
      </w:r>
      <w:r w:rsidR="00952C0A">
        <w:rPr>
          <w:i/>
        </w:rPr>
        <w:t>RICH_NO</w:t>
      </w:r>
      <w:r w:rsidR="00952C0A">
        <w:t>.</w:t>
      </w:r>
      <w:r w:rsidR="008533BD">
        <w:t xml:space="preserve"> </w:t>
      </w:r>
      <w:r w:rsidR="00013EBF">
        <w:fldChar w:fldCharType="begin"/>
      </w:r>
      <w:r w:rsidR="00466482">
        <w:instrText xml:space="preserve"> REF Figure_NWTCUP_std \h </w:instrText>
      </w:r>
      <w:r w:rsidR="00013EBF">
        <w:fldChar w:fldCharType="separate"/>
      </w:r>
      <w:r w:rsidR="00263541">
        <w:t xml:space="preserve">Figure </w:t>
      </w:r>
      <w:r w:rsidR="00263541">
        <w:rPr>
          <w:noProof/>
        </w:rPr>
        <w:t>19</w:t>
      </w:r>
      <w:r w:rsidR="00013EBF">
        <w:fldChar w:fldCharType="end"/>
      </w:r>
      <w:r w:rsidR="00466482">
        <w:t xml:space="preserve"> shows t</w:t>
      </w:r>
      <w:r w:rsidR="00952C0A">
        <w:t xml:space="preserve">he standard deviations for the three wind components </w:t>
      </w:r>
      <w:r w:rsidR="00466482">
        <w:t>and the ratios between the components’ standard deviations</w:t>
      </w:r>
      <w:r w:rsidR="007117FB">
        <w:t>.</w:t>
      </w:r>
    </w:p>
    <w:p w:rsidR="00F746E6" w:rsidRDefault="007117FB" w:rsidP="00F746E6">
      <w:pPr>
        <w:pStyle w:val="NRELText"/>
      </w:pPr>
      <w:r>
        <w:lastRenderedPageBreak/>
        <w:t>For unstable flows</w:t>
      </w:r>
      <w:r w:rsidR="00B61404">
        <w:t xml:space="preserve">, the NWTCUP model </w:t>
      </w:r>
      <w:r w:rsidR="00F746E6">
        <w:t xml:space="preserve">modifies the SMOOTH-model low- and high-frequency peaks from Eq. </w:t>
      </w:r>
      <w:r w:rsidR="00013EBF">
        <w:fldChar w:fldCharType="begin"/>
      </w:r>
      <w:r w:rsidR="00F746E6">
        <w:instrText xml:space="preserve"> REF Eqn_SMOOTH_Unstable_u \h </w:instrText>
      </w:r>
      <w:r w:rsidR="00013EBF">
        <w:fldChar w:fldCharType="separate"/>
      </w:r>
      <w:r w:rsidR="00263541">
        <w:rPr>
          <w:noProof/>
        </w:rPr>
        <w:t>(33)</w:t>
      </w:r>
      <w:r w:rsidR="00013EBF">
        <w:fldChar w:fldCharType="end"/>
      </w:r>
      <w:r w:rsidR="00F746E6">
        <w:t xml:space="preserve"> </w:t>
      </w:r>
      <w:r w:rsidR="001552D8">
        <w:t>through Eq.</w:t>
      </w:r>
      <w:r w:rsidR="00F746E6">
        <w:t xml:space="preserve"> </w:t>
      </w:r>
      <w:r w:rsidR="00013EBF">
        <w:fldChar w:fldCharType="begin"/>
      </w:r>
      <w:r w:rsidR="00F746E6">
        <w:instrText xml:space="preserve"> REF Eqn_SMOOTH_Unstable_w \h </w:instrText>
      </w:r>
      <w:r w:rsidR="00013EBF">
        <w:fldChar w:fldCharType="separate"/>
      </w:r>
      <w:r w:rsidR="00263541">
        <w:rPr>
          <w:noProof/>
        </w:rPr>
        <w:t>(35)</w:t>
      </w:r>
      <w:r w:rsidR="00013EBF">
        <w:fldChar w:fldCharType="end"/>
      </w:r>
      <w:r w:rsidR="00F746E6">
        <w:t>:</w:t>
      </w:r>
    </w:p>
    <w:p w:rsidR="00B82847" w:rsidRDefault="00B82847" w:rsidP="00B82847">
      <w:pPr>
        <w:pStyle w:val="MTDisplayEquation"/>
      </w:pPr>
      <w:r>
        <w:tab/>
      </w:r>
      <w:r w:rsidR="007E3AEC" w:rsidRPr="007E3AEC">
        <w:rPr>
          <w:position w:val="-16"/>
        </w:rPr>
        <w:object w:dxaOrig="5760" w:dyaOrig="420">
          <v:shape id="_x0000_i1122" type="#_x0000_t75" style="width:286.95pt;height:22.05pt" o:ole="">
            <v:imagedata r:id="rId275" o:title=""/>
          </v:shape>
          <o:OLEObject Type="Embed" ProgID="Equation.DSMT4" ShapeID="_x0000_i1122" DrawAspect="Content" ObjectID="_1432636106" r:id="rId276"/>
        </w:object>
      </w:r>
      <w:r>
        <w:t>.</w:t>
      </w:r>
      <w:r>
        <w:tab/>
      </w:r>
      <w:bookmarkStart w:id="203" w:name="Eqn_SiteSpecific_unstable"/>
      <w:r w:rsidR="00013EBF">
        <w:fldChar w:fldCharType="begin"/>
      </w:r>
      <w:r>
        <w:instrText xml:space="preserve"> SEQ Eqn  \n \# "(0)" \* MERGEFORMAT  \* MERGEFORMAT </w:instrText>
      </w:r>
      <w:r w:rsidR="00013EBF">
        <w:fldChar w:fldCharType="separate"/>
      </w:r>
      <w:r w:rsidR="00263541">
        <w:rPr>
          <w:noProof/>
        </w:rPr>
        <w:t>(40)</w:t>
      </w:r>
      <w:r w:rsidR="00013EBF">
        <w:fldChar w:fldCharType="end"/>
      </w:r>
      <w:bookmarkEnd w:id="203"/>
    </w:p>
    <w:p w:rsidR="00F746E6" w:rsidRDefault="00F746E6" w:rsidP="00B328A5">
      <w:pPr>
        <w:pStyle w:val="NRELText"/>
      </w:pPr>
      <w:r>
        <w:t xml:space="preserve">The scaling factors </w:t>
      </w:r>
      <w:r w:rsidR="007E3AEC" w:rsidRPr="00FF26AB">
        <w:rPr>
          <w:position w:val="-14"/>
        </w:rPr>
        <w:object w:dxaOrig="420" w:dyaOrig="360">
          <v:shape id="_x0000_i1123" type="#_x0000_t75" style="width:22.05pt;height:19.35pt" o:ole="">
            <v:imagedata r:id="rId277" o:title=""/>
          </v:shape>
          <o:OLEObject Type="Embed" ProgID="Equation.DSMT4" ShapeID="_x0000_i1123" DrawAspect="Content" ObjectID="_1432636107" r:id="rId278"/>
        </w:object>
      </w:r>
      <w:r>
        <w:t xml:space="preserve">, </w:t>
      </w:r>
      <w:r w:rsidR="007E3AEC" w:rsidRPr="00FF26AB">
        <w:rPr>
          <w:position w:val="-14"/>
        </w:rPr>
        <w:object w:dxaOrig="440" w:dyaOrig="360">
          <v:shape id="_x0000_i1124" type="#_x0000_t75" style="width:22.05pt;height:19.35pt" o:ole="">
            <v:imagedata r:id="rId279" o:title=""/>
          </v:shape>
          <o:OLEObject Type="Embed" ProgID="Equation.DSMT4" ShapeID="_x0000_i1124" DrawAspect="Content" ObjectID="_1432636108" r:id="rId280"/>
        </w:object>
      </w:r>
      <w:r>
        <w:t xml:space="preserve">, </w:t>
      </w:r>
      <w:r w:rsidR="007E3AEC" w:rsidRPr="00FF26AB">
        <w:rPr>
          <w:position w:val="-14"/>
        </w:rPr>
        <w:object w:dxaOrig="400" w:dyaOrig="360">
          <v:shape id="_x0000_i1125" type="#_x0000_t75" style="width:19.35pt;height:19.35pt" o:ole="">
            <v:imagedata r:id="rId281" o:title=""/>
          </v:shape>
          <o:OLEObject Type="Embed" ProgID="Equation.DSMT4" ShapeID="_x0000_i1125" DrawAspect="Content" ObjectID="_1432636109" r:id="rId282"/>
        </w:object>
      </w:r>
      <w:r>
        <w:t xml:space="preserve">, and </w:t>
      </w:r>
      <w:r w:rsidR="007E3AEC" w:rsidRPr="00FF26AB">
        <w:rPr>
          <w:position w:val="-14"/>
        </w:rPr>
        <w:object w:dxaOrig="440" w:dyaOrig="360">
          <v:shape id="_x0000_i1126" type="#_x0000_t75" style="width:20.4pt;height:19.35pt" o:ole="">
            <v:imagedata r:id="rId283" o:title=""/>
          </v:shape>
          <o:OLEObject Type="Embed" ProgID="Equation.DSMT4" ShapeID="_x0000_i1126" DrawAspect="Content" ObjectID="_1432636110" r:id="rId284"/>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parameters.</w:t>
      </w:r>
      <w:r w:rsidR="008533BD">
        <w:t xml:space="preserve"> </w:t>
      </w:r>
      <w:r w:rsidR="001E269C">
        <w:t xml:space="preserve">The standard deviations are similar to those of the unstable SMOOTH-model, scaled by the </w:t>
      </w:r>
      <w:r w:rsidR="007E3AEC" w:rsidRPr="00FF26AB">
        <w:rPr>
          <w:position w:val="-14"/>
        </w:rPr>
        <w:object w:dxaOrig="420" w:dyaOrig="360">
          <v:shape id="_x0000_i1127" type="#_x0000_t75" style="width:22.05pt;height:19.35pt" o:ole="">
            <v:imagedata r:id="rId277" o:title=""/>
          </v:shape>
          <o:OLEObject Type="Embed" ProgID="Equation.DSMT4" ShapeID="_x0000_i1127" DrawAspect="Content" ObjectID="_1432636111" r:id="rId285"/>
        </w:object>
      </w:r>
      <w:r w:rsidR="001E269C">
        <w:t xml:space="preserve"> and </w:t>
      </w:r>
      <w:r w:rsidR="007E3AEC" w:rsidRPr="00FF26AB">
        <w:rPr>
          <w:position w:val="-14"/>
        </w:rPr>
        <w:object w:dxaOrig="440" w:dyaOrig="360">
          <v:shape id="_x0000_i1128" type="#_x0000_t75" style="width:22.05pt;height:19.35pt" o:ole="">
            <v:imagedata r:id="rId279" o:title=""/>
          </v:shape>
          <o:OLEObject Type="Embed" ProgID="Equation.DSMT4" ShapeID="_x0000_i1128" DrawAspect="Content" ObjectID="_1432636112" r:id="rId286"/>
        </w:object>
      </w:r>
      <w:r w:rsidR="001E269C" w:rsidRPr="001E269C">
        <w:t xml:space="preserve"> terms</w:t>
      </w:r>
      <w:r w:rsidR="001E269C">
        <w:t>.</w:t>
      </w:r>
    </w:p>
    <w:p w:rsidR="00630191" w:rsidRDefault="00B0683C" w:rsidP="00630191">
      <w:pPr>
        <w:pStyle w:val="Head2"/>
        <w:outlineLvl w:val="0"/>
      </w:pPr>
      <w:bookmarkStart w:id="204" w:name="_Toc336257155"/>
      <w:r>
        <w:t>GP</w:t>
      </w:r>
      <w:r w:rsidR="000B79BB">
        <w:t>_</w:t>
      </w:r>
      <w:r>
        <w:t>LLJ</w:t>
      </w:r>
      <w:r w:rsidR="000B79BB">
        <w:t xml:space="preserve">: </w:t>
      </w:r>
      <w:r w:rsidR="00630191">
        <w:t xml:space="preserve">The </w:t>
      </w:r>
      <w:r>
        <w:t xml:space="preserve">NREL </w:t>
      </w:r>
      <w:r w:rsidR="00630191">
        <w:t xml:space="preserve">Great Plains </w:t>
      </w:r>
      <w:r w:rsidR="000B79BB">
        <w:t>Low-Level Jet Model</w:t>
      </w:r>
      <w:bookmarkEnd w:id="204"/>
    </w:p>
    <w:p w:rsidR="00630191" w:rsidRDefault="00630191" w:rsidP="00630191">
      <w:pPr>
        <w:pStyle w:val="NRELText"/>
      </w:pPr>
      <w:r>
        <w:t xml:space="preserve">The Great Plains model (GP_LLJ) is based on measurements from </w:t>
      </w:r>
      <w:r w:rsidR="0091010C">
        <w:t xml:space="preserve">a 120-m tower and </w:t>
      </w:r>
      <w:r w:rsidR="008474AF">
        <w:t xml:space="preserve">from </w:t>
      </w:r>
      <w:r w:rsidR="0091010C">
        <w:t>an acoustic wind profiler (SODAR</w:t>
      </w:r>
      <w:r w:rsidR="0097735E">
        <w:t xml:space="preserve"> [sonic detection and ranging]</w:t>
      </w:r>
      <w:r w:rsidR="0091010C">
        <w:t xml:space="preserve">) </w:t>
      </w:r>
      <w:r w:rsidR="005636B6">
        <w:t xml:space="preserve">obtained </w:t>
      </w:r>
      <w:r w:rsidR="0091010C">
        <w:t xml:space="preserve">during the </w:t>
      </w:r>
      <w:r>
        <w:t xml:space="preserve">Lamar Low-Level Jet </w:t>
      </w:r>
      <w:r w:rsidRPr="004776DE">
        <w:t>Project in southeastern Colorado.</w:t>
      </w:r>
      <w:r w:rsidR="008533BD">
        <w:t xml:space="preserve"> </w:t>
      </w:r>
      <w:r w:rsidR="0091010C">
        <w:t>The tower included three-axis sonic anemometers at 54</w:t>
      </w:r>
      <w:r w:rsidR="0097735E">
        <w:t> m</w:t>
      </w:r>
      <w:r w:rsidR="0091010C">
        <w:t>, 67</w:t>
      </w:r>
      <w:r w:rsidR="0097735E">
        <w:t> m</w:t>
      </w:r>
      <w:r w:rsidR="0091010C">
        <w:t>, 85</w:t>
      </w:r>
      <w:r w:rsidR="0097735E">
        <w:t> m</w:t>
      </w:r>
      <w:r w:rsidR="0091010C">
        <w:t>, and 116</w:t>
      </w:r>
      <w:r w:rsidR="007D13C5">
        <w:t> </w:t>
      </w:r>
      <w:r w:rsidR="0091010C">
        <w:t xml:space="preserve">m above the ground; cup anemometers and direction vanes </w:t>
      </w:r>
      <w:r w:rsidR="008474AF">
        <w:t xml:space="preserve">located </w:t>
      </w:r>
      <w:r w:rsidR="0091010C">
        <w:t>at 3, 52, and 113 m; and temperature measurements</w:t>
      </w:r>
      <w:r w:rsidR="003054A6">
        <w:t xml:space="preserve"> obtained at 3</w:t>
      </w:r>
      <w:r w:rsidR="0097735E">
        <w:t> m</w:t>
      </w:r>
      <w:r w:rsidR="003054A6">
        <w:t>, 52</w:t>
      </w:r>
      <w:r w:rsidR="0097735E">
        <w:t> m</w:t>
      </w:r>
      <w:r w:rsidR="003054A6">
        <w:t>, 83</w:t>
      </w:r>
      <w:r w:rsidR="0097735E">
        <w:t> m</w:t>
      </w:r>
      <w:r w:rsidR="003054A6">
        <w:t>, and 113</w:t>
      </w:r>
      <w:r w:rsidR="002908F0">
        <w:t> </w:t>
      </w:r>
      <w:r w:rsidR="003054A6">
        <w:t>m.</w:t>
      </w:r>
      <w:r w:rsidR="008533BD">
        <w:t xml:space="preserve"> </w:t>
      </w:r>
      <w:r w:rsidR="003054A6">
        <w:t>The SODAR provided measurements of wind speed and direction at 10-m vertical increments from 20</w:t>
      </w:r>
      <w:r w:rsidR="003963DC">
        <w:t> m</w:t>
      </w:r>
      <w:r w:rsidR="003054A6">
        <w:t xml:space="preserve"> to 500 m.</w:t>
      </w:r>
      <w:r w:rsidR="008533BD">
        <w:t xml:space="preserve"> </w:t>
      </w:r>
      <w:r w:rsidR="006E2C6D">
        <w:t xml:space="preserve">The spectra </w:t>
      </w:r>
      <w:r w:rsidR="00AB622B">
        <w:t xml:space="preserve">and spatial coherence parameters </w:t>
      </w:r>
      <w:r w:rsidR="006E2C6D">
        <w:t>defined in this model are based on 20-Hz time</w:t>
      </w:r>
      <w:r w:rsidR="002C6D85">
        <w:t>-</w:t>
      </w:r>
      <w:r w:rsidR="006E2C6D">
        <w:t xml:space="preserve">series data collected </w:t>
      </w:r>
      <w:r w:rsidR="003054A6">
        <w:t>at the</w:t>
      </w:r>
      <w:r w:rsidR="006E2C6D">
        <w:t xml:space="preserve"> sonic anemometers.</w:t>
      </w:r>
      <w:r w:rsidR="008533BD">
        <w:t xml:space="preserve"> </w:t>
      </w:r>
      <w:r w:rsidRPr="004776DE">
        <w:t xml:space="preserve">Please refer to Neil Kelley </w:t>
      </w:r>
      <w:r w:rsidR="004179FA" w:rsidRPr="004179FA">
        <w:t>et al</w:t>
      </w:r>
      <w:r w:rsidR="000A1377">
        <w:t>.</w:t>
      </w:r>
      <w:r w:rsidRPr="004776DE">
        <w:t xml:space="preserve"> </w:t>
      </w:r>
      <w:bookmarkStart w:id="205" w:name="Reference_GPLLJ"/>
      <w:r w:rsidRPr="004776DE">
        <w:t>[</w:t>
      </w:r>
      <w:fldSimple w:instr=" SEQ References \* MERGEFORMAT ">
        <w:r w:rsidR="00263541">
          <w:rPr>
            <w:noProof/>
          </w:rPr>
          <w:t>30</w:t>
        </w:r>
      </w:fldSimple>
      <w:r w:rsidRPr="004776DE">
        <w:t>]</w:t>
      </w:r>
      <w:bookmarkEnd w:id="205"/>
      <w:r w:rsidRPr="004776DE">
        <w:t xml:space="preserve"> for details of that project.</w:t>
      </w:r>
    </w:p>
    <w:p w:rsidR="00102FA7" w:rsidRDefault="006E1586" w:rsidP="00630191">
      <w:pPr>
        <w:pStyle w:val="NRELText"/>
        <w:rPr>
          <w:i/>
        </w:rPr>
      </w:pPr>
      <w:r>
        <w:t xml:space="preserve">The GP_LLJ model defines </w:t>
      </w:r>
      <w:r w:rsidR="00BE60AA">
        <w:t xml:space="preserve">vertical </w:t>
      </w:r>
      <w:r w:rsidR="007730E9">
        <w:t xml:space="preserve">profiles of </w:t>
      </w:r>
      <w:r>
        <w:t xml:space="preserve">stability and </w:t>
      </w:r>
      <w:r w:rsidR="00765B77">
        <w:t xml:space="preserve">of </w:t>
      </w:r>
      <w:r>
        <w:t>shear velocity</w:t>
      </w:r>
      <w:r w:rsidR="00FD3A9E">
        <w:t xml:space="preserve"> </w:t>
      </w:r>
      <w:r w:rsidR="00FD3A9E" w:rsidRPr="002C6D85">
        <w:t>(</w:t>
      </w:r>
      <w:r w:rsidR="004179FA" w:rsidRPr="004179FA">
        <w:t>i.e.</w:t>
      </w:r>
      <w:r w:rsidR="002C6D85">
        <w:rPr>
          <w:i/>
        </w:rPr>
        <w:t>,</w:t>
      </w:r>
      <w:r w:rsidR="00FD3A9E">
        <w:rPr>
          <w:i/>
        </w:rPr>
        <w:t xml:space="preserve"> </w:t>
      </w:r>
      <w:r w:rsidR="00FD3A9E">
        <w:t>stability and shear velocity are functions of height)</w:t>
      </w:r>
      <w:r w:rsidR="00BE60AA">
        <w:t>.</w:t>
      </w:r>
      <w:r w:rsidR="008533BD">
        <w:t xml:space="preserve"> </w:t>
      </w:r>
      <w:r w:rsidR="00BE60AA">
        <w:t>The stability profile</w:t>
      </w:r>
      <w:r w:rsidR="00930C34">
        <w:t xml:space="preserve">—related to </w:t>
      </w:r>
      <w:r w:rsidR="00930C34">
        <w:rPr>
          <w:i/>
        </w:rPr>
        <w:t>RICH_NO</w:t>
      </w:r>
      <w:r w:rsidR="00930C34">
        <w:t>—</w:t>
      </w:r>
      <w:r w:rsidR="00BE60AA">
        <w:t>is</w:t>
      </w:r>
      <w:r w:rsidR="00930C34">
        <w:t xml:space="preserve"> </w:t>
      </w:r>
      <w:r w:rsidR="00BE60AA">
        <w:t>a local Monin-Obuk</w:t>
      </w:r>
      <w:r w:rsidR="003B3EA4">
        <w:t>h</w:t>
      </w:r>
      <w:r w:rsidR="00BE60AA">
        <w:t xml:space="preserve">ov stability parameter, </w:t>
      </w:r>
      <w:r w:rsidR="00BE60AA" w:rsidRPr="008A2B71">
        <w:rPr>
          <w:position w:val="-10"/>
        </w:rPr>
        <w:object w:dxaOrig="260" w:dyaOrig="320">
          <v:shape id="_x0000_i1129" type="#_x0000_t75" style="width:12.35pt;height:16.1pt" o:ole="">
            <v:imagedata r:id="rId287" o:title=""/>
          </v:shape>
          <o:OLEObject Type="Embed" ProgID="Equation.DSMT4" ShapeID="_x0000_i1129" DrawAspect="Content" ObjectID="_1432636113" r:id="rId288"/>
        </w:object>
      </w:r>
      <w:r w:rsidR="00BE60AA">
        <w:t xml:space="preserve">, and the shear velocity profile is a local </w:t>
      </w:r>
      <w:r w:rsidR="00BE60AA" w:rsidRPr="008A2B71">
        <w:rPr>
          <w:position w:val="-10"/>
        </w:rPr>
        <w:object w:dxaOrig="240" w:dyaOrig="320">
          <v:shape id="_x0000_i1130" type="#_x0000_t75" style="width:11.3pt;height:16.1pt" o:ole="">
            <v:imagedata r:id="rId131" o:title=""/>
          </v:shape>
          <o:OLEObject Type="Embed" ProgID="Equation.DSMT4" ShapeID="_x0000_i1130" DrawAspect="Content" ObjectID="_1432636114" r:id="rId289"/>
        </w:object>
      </w:r>
      <w:r w:rsidR="00BE60AA">
        <w:t xml:space="preserve"> value.</w:t>
      </w:r>
      <w:r w:rsidR="008533BD">
        <w:t xml:space="preserve"> </w:t>
      </w:r>
      <w:r w:rsidR="007730E9">
        <w:t>The values used for these profiles are placed in the TurbSim summary file.</w:t>
      </w:r>
      <w:r w:rsidR="008533BD">
        <w:t xml:space="preserve"> </w:t>
      </w:r>
      <w:r w:rsidR="00102FA7">
        <w:t xml:space="preserve">Both of these profiles are calculated based on height, wind speed, and </w:t>
      </w:r>
      <w:r w:rsidR="00102FA7">
        <w:rPr>
          <w:i/>
        </w:rPr>
        <w:t>RICH_NO</w:t>
      </w:r>
      <w:r w:rsidR="00102FA7">
        <w:t>.</w:t>
      </w:r>
      <w:r w:rsidR="008533BD">
        <w:t xml:space="preserve"> </w:t>
      </w:r>
      <w:r w:rsidR="00102FA7">
        <w:t xml:space="preserve">The shear velocity profile also relies on </w:t>
      </w:r>
      <w:r w:rsidR="00102FA7">
        <w:rPr>
          <w:i/>
        </w:rPr>
        <w:t xml:space="preserve">UStar </w:t>
      </w:r>
      <w:r w:rsidR="00102FA7">
        <w:t xml:space="preserve">and </w:t>
      </w:r>
      <w:r w:rsidR="00102FA7" w:rsidRPr="008A2B71">
        <w:rPr>
          <w:position w:val="-10"/>
        </w:rPr>
        <w:object w:dxaOrig="320" w:dyaOrig="320">
          <v:shape id="_x0000_i1131" type="#_x0000_t75" style="width:16.1pt;height:16.1pt" o:ole="">
            <v:imagedata r:id="rId290" o:title=""/>
          </v:shape>
          <o:OLEObject Type="Embed" ProgID="Equation.DSMT4" ShapeID="_x0000_i1131" DrawAspect="Content" ObjectID="_1432636115" r:id="rId291"/>
        </w:object>
      </w:r>
      <w:r w:rsidR="00102FA7">
        <w:rPr>
          <w:i/>
        </w:rPr>
        <w:t xml:space="preserve">, </w:t>
      </w:r>
      <w:r w:rsidR="00102FA7" w:rsidRPr="00102FA7">
        <w:t>which is defined</w:t>
      </w:r>
      <w:r w:rsidR="00102FA7">
        <w:t xml:space="preserve"> in Eq. </w:t>
      </w:r>
      <w:r w:rsidR="00013EBF">
        <w:fldChar w:fldCharType="begin"/>
      </w:r>
      <w:r w:rsidR="00102FA7">
        <w:instrText xml:space="preserve"> REF Eqn_uSt0 \h </w:instrText>
      </w:r>
      <w:r w:rsidR="00013EBF">
        <w:fldChar w:fldCharType="separate"/>
      </w:r>
      <w:r w:rsidR="00263541">
        <w:rPr>
          <w:noProof/>
        </w:rPr>
        <w:t>(14)</w:t>
      </w:r>
      <w:r w:rsidR="00013EBF">
        <w:fldChar w:fldCharType="end"/>
      </w:r>
      <w:r w:rsidR="00102FA7">
        <w:t>.</w:t>
      </w:r>
    </w:p>
    <w:p w:rsidR="007730E9" w:rsidRDefault="007730E9" w:rsidP="00630191">
      <w:pPr>
        <w:pStyle w:val="NRELText"/>
      </w:pPr>
      <w:r>
        <w:t xml:space="preserve">The </w:t>
      </w:r>
      <w:r w:rsidRPr="008A2B71">
        <w:rPr>
          <w:position w:val="-10"/>
        </w:rPr>
        <w:object w:dxaOrig="260" w:dyaOrig="320">
          <v:shape id="_x0000_i1132" type="#_x0000_t75" style="width:12.35pt;height:16.1pt" o:ole="">
            <v:imagedata r:id="rId287" o:title=""/>
          </v:shape>
          <o:OLEObject Type="Embed" ProgID="Equation.DSMT4" ShapeID="_x0000_i1132" DrawAspect="Content" ObjectID="_1432636116" r:id="rId292"/>
        </w:object>
      </w:r>
      <w:r w:rsidRPr="007730E9">
        <w:t xml:space="preserve"> and </w:t>
      </w:r>
      <w:r w:rsidRPr="008A2B71">
        <w:rPr>
          <w:position w:val="-10"/>
        </w:rPr>
        <w:object w:dxaOrig="240" w:dyaOrig="320">
          <v:shape id="_x0000_i1133" type="#_x0000_t75" style="width:11.3pt;height:16.1pt" o:ole="">
            <v:imagedata r:id="rId131" o:title=""/>
          </v:shape>
          <o:OLEObject Type="Embed" ProgID="Equation.DSMT4" ShapeID="_x0000_i1133" DrawAspect="Content" ObjectID="_1432636117" r:id="rId293"/>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w:t>
      </w:r>
      <w:r w:rsidR="008533BD">
        <w:t xml:space="preserve"> </w:t>
      </w:r>
      <w:r w:rsidR="001D3D0C">
        <w:t xml:space="preserve">For stable and neutral flows, the spectra are defined by adding peaks from the </w:t>
      </w:r>
      <w:r w:rsidR="00E950D0">
        <w:t xml:space="preserve">form of the </w:t>
      </w:r>
      <w:r w:rsidR="001D3D0C">
        <w:t>SMOOTH-model spectra:</w:t>
      </w:r>
    </w:p>
    <w:p w:rsidR="001D3D0C" w:rsidRDefault="001D3D0C" w:rsidP="001D3D0C">
      <w:pPr>
        <w:pStyle w:val="MTDisplayEquation"/>
      </w:pPr>
      <w:r w:rsidRPr="00B82847">
        <w:tab/>
      </w:r>
      <w:r w:rsidR="007E3AEC" w:rsidRPr="00FD3A9E">
        <w:rPr>
          <w:position w:val="-28"/>
        </w:rPr>
        <w:object w:dxaOrig="4320" w:dyaOrig="700">
          <v:shape id="_x0000_i1134" type="#_x0000_t75" style="width:213.3pt;height:34.4pt" o:ole="">
            <v:imagedata r:id="rId294" o:title=""/>
          </v:shape>
          <o:OLEObject Type="Embed" ProgID="Equation.DSMT4" ShapeID="_x0000_i1134" DrawAspect="Content" ObjectID="_1432636118" r:id="rId295"/>
        </w:object>
      </w:r>
      <w:r w:rsidRPr="00B82847">
        <w:t>,</w:t>
      </w:r>
      <w:r w:rsidRPr="00B82847">
        <w:tab/>
      </w:r>
      <w:r w:rsidR="00013EBF">
        <w:fldChar w:fldCharType="begin"/>
      </w:r>
      <w:r w:rsidR="00DC083A">
        <w:instrText xml:space="preserve"> SEQ Eqn  \n \# "(0)" \* MERGEFORMAT  \* MERGEFORMAT </w:instrText>
      </w:r>
      <w:r w:rsidR="00013EBF">
        <w:fldChar w:fldCharType="separate"/>
      </w:r>
      <w:r w:rsidR="00263541">
        <w:rPr>
          <w:noProof/>
        </w:rPr>
        <w:t>(41)</w:t>
      </w:r>
      <w:r w:rsidR="00013EBF">
        <w:rPr>
          <w:noProof/>
        </w:rPr>
        <w:fldChar w:fldCharType="end"/>
      </w:r>
    </w:p>
    <w:p w:rsidR="007730E9" w:rsidRDefault="00FD3A9E" w:rsidP="00630191">
      <w:pPr>
        <w:pStyle w:val="NRELText"/>
      </w:pPr>
      <w:r>
        <w:t>where</w:t>
      </w:r>
      <w:r w:rsidR="002D7E48">
        <w:t xml:space="preserve"> the function </w:t>
      </w:r>
      <w:r w:rsidR="002D7E48" w:rsidRPr="00F302AC">
        <w:rPr>
          <w:position w:val="-14"/>
        </w:rPr>
        <w:object w:dxaOrig="940" w:dyaOrig="360">
          <v:shape id="_x0000_i1135" type="#_x0000_t75" style="width:47.8pt;height:19.35pt" o:ole="">
            <v:imagedata r:id="rId269" o:title=""/>
          </v:shape>
          <o:OLEObject Type="Embed" ProgID="Equation.DSMT4" ShapeID="_x0000_i1135" DrawAspect="Content" ObjectID="_1432636119" r:id="rId296"/>
        </w:object>
      </w:r>
      <w:r w:rsidR="002D7E48">
        <w:t xml:space="preserve"> is defined in Eq. </w:t>
      </w:r>
      <w:r w:rsidR="00013EBF">
        <w:fldChar w:fldCharType="begin"/>
      </w:r>
      <w:r w:rsidR="002D7E48">
        <w:instrText xml:space="preserve"> REF Eqn_SMOOTH_Stable \h </w:instrText>
      </w:r>
      <w:r w:rsidR="00013EBF">
        <w:fldChar w:fldCharType="separate"/>
      </w:r>
      <w:r w:rsidR="00263541">
        <w:rPr>
          <w:noProof/>
        </w:rPr>
        <w:t>(29)</w:t>
      </w:r>
      <w:r w:rsidR="00013EBF">
        <w:fldChar w:fldCharType="end"/>
      </w:r>
      <w:r w:rsidR="002D7E48">
        <w:t xml:space="preserve">, using the local stability parameter, </w:t>
      </w:r>
      <w:r w:rsidR="002D7E48" w:rsidRPr="008A2B71">
        <w:rPr>
          <w:position w:val="-10"/>
        </w:rPr>
        <w:object w:dxaOrig="260" w:dyaOrig="320">
          <v:shape id="_x0000_i1136" type="#_x0000_t75" style="width:12.35pt;height:16.1pt" o:ole="">
            <v:imagedata r:id="rId287" o:title=""/>
          </v:shape>
          <o:OLEObject Type="Embed" ProgID="Equation.DSMT4" ShapeID="_x0000_i1136" DrawAspect="Content" ObjectID="_1432636120" r:id="rId297"/>
        </w:object>
      </w:r>
      <w:r w:rsidR="002D7E48">
        <w:t xml:space="preserve">, </w:t>
      </w:r>
      <w:r w:rsidR="002D7E48" w:rsidRPr="002D7E48">
        <w:t>to determine</w:t>
      </w:r>
      <w:r w:rsidR="002D7E48">
        <w:t xml:space="preserve"> the values of functions </w:t>
      </w:r>
      <w:r w:rsidR="002D7E48" w:rsidRPr="00A478C7">
        <w:rPr>
          <w:position w:val="-10"/>
        </w:rPr>
        <w:object w:dxaOrig="279" w:dyaOrig="320">
          <v:shape id="_x0000_i1137" type="#_x0000_t75" style="width:15.6pt;height:16.1pt" o:ole="">
            <v:imagedata r:id="rId240" o:title=""/>
          </v:shape>
          <o:OLEObject Type="Embed" ProgID="Equation.DSMT4" ShapeID="_x0000_i1137" DrawAspect="Content" ObjectID="_1432636121" r:id="rId298"/>
        </w:object>
      </w:r>
      <w:r w:rsidR="002D7E48">
        <w:t xml:space="preserve"> and </w:t>
      </w:r>
      <w:r w:rsidR="002D7E48" w:rsidRPr="00A478C7">
        <w:rPr>
          <w:position w:val="-10"/>
        </w:rPr>
        <w:object w:dxaOrig="320" w:dyaOrig="320">
          <v:shape id="_x0000_i1138" type="#_x0000_t75" style="width:16.1pt;height:16.1pt" o:ole="">
            <v:imagedata r:id="rId242" o:title=""/>
          </v:shape>
          <o:OLEObject Type="Embed" ProgID="Equation.DSMT4" ShapeID="_x0000_i1138" DrawAspect="Content" ObjectID="_1432636122" r:id="rId299"/>
        </w:object>
      </w:r>
      <w:r w:rsidR="002D7E48">
        <w:t xml:space="preserve"> (instead of using </w:t>
      </w:r>
      <w:r w:rsidR="002D7E48">
        <w:rPr>
          <w:i/>
        </w:rPr>
        <w:t xml:space="preserve">RICH_NO </w:t>
      </w:r>
      <w:r w:rsidR="002D7E48">
        <w:t>as the SMOOTH model does).</w:t>
      </w:r>
      <w:r w:rsidR="008533BD">
        <w:t xml:space="preserve"> </w:t>
      </w:r>
      <w:r w:rsidR="001D3D0C">
        <w:t xml:space="preserve">The </w:t>
      </w:r>
      <w:r w:rsidR="001D3D0C">
        <w:rPr>
          <w:i/>
        </w:rPr>
        <w:t>u</w:t>
      </w:r>
      <w:r w:rsidR="001D3D0C">
        <w:t xml:space="preserve"> and </w:t>
      </w:r>
      <w:r w:rsidR="001D3D0C">
        <w:rPr>
          <w:i/>
        </w:rPr>
        <w:t>v</w:t>
      </w:r>
      <w:r w:rsidR="001D3D0C" w:rsidRPr="00B5401A">
        <w:t xml:space="preserve"> </w:t>
      </w:r>
      <w:r w:rsidR="001D3D0C">
        <w:t>components have two peaks (</w:t>
      </w:r>
      <w:r w:rsidR="001D3D0C">
        <w:rPr>
          <w:i/>
        </w:rPr>
        <w:t>NumPeaks</w:t>
      </w:r>
      <w:r w:rsidR="001D3D0C" w:rsidRPr="008B3A25">
        <w:rPr>
          <w:i/>
          <w:vertAlign w:val="subscript"/>
        </w:rPr>
        <w:t>K</w:t>
      </w:r>
      <w:r w:rsidR="001D3D0C" w:rsidRPr="00B61404">
        <w:rPr>
          <w:i/>
        </w:rPr>
        <w:t> = 2</w:t>
      </w:r>
      <w:r w:rsidR="00307192">
        <w:t xml:space="preserve">, </w:t>
      </w:r>
      <w:r w:rsidR="00307192">
        <w:rPr>
          <w:i/>
        </w:rPr>
        <w:t>K = u, v</w:t>
      </w:r>
      <w:r w:rsidR="001D3D0C">
        <w:t>)</w:t>
      </w:r>
      <w:r w:rsidR="002C6D85">
        <w:t>,</w:t>
      </w:r>
      <w:r w:rsidR="001D3D0C">
        <w:t xml:space="preserve"> </w:t>
      </w:r>
      <w:r w:rsidR="002C6D85">
        <w:t xml:space="preserve">and </w:t>
      </w:r>
      <w:r w:rsidR="001D3D0C">
        <w:t xml:space="preserve">the </w:t>
      </w:r>
      <w:r w:rsidR="001D3D0C">
        <w:rPr>
          <w:i/>
        </w:rPr>
        <w:t>w</w:t>
      </w:r>
      <w:r w:rsidR="001D3D0C">
        <w:t xml:space="preserve"> component is modeled with only one peak (</w:t>
      </w:r>
      <w:r w:rsidR="001D3D0C">
        <w:rPr>
          <w:i/>
        </w:rPr>
        <w:t>NumPeaks</w:t>
      </w:r>
      <w:r w:rsidR="001D3D0C">
        <w:rPr>
          <w:i/>
          <w:vertAlign w:val="subscript"/>
        </w:rPr>
        <w:t>w</w:t>
      </w:r>
      <w:r w:rsidR="001D3D0C" w:rsidRPr="00B61404">
        <w:rPr>
          <w:i/>
        </w:rPr>
        <w:t> = </w:t>
      </w:r>
      <w:r w:rsidR="001D3D0C">
        <w:rPr>
          <w:i/>
        </w:rPr>
        <w:t>1</w:t>
      </w:r>
      <w:r w:rsidR="001D3D0C" w:rsidRPr="001D3D0C">
        <w:t>)</w:t>
      </w:r>
      <w:r w:rsidR="001D3D0C">
        <w:t>.</w:t>
      </w:r>
      <w:r w:rsidR="008533BD">
        <w:t xml:space="preserve"> </w:t>
      </w:r>
      <w:r w:rsidR="00E950D0">
        <w:t xml:space="preserve">The scaling factors </w:t>
      </w:r>
      <w:r w:rsidR="007E3AEC" w:rsidRPr="00FF26AB">
        <w:rPr>
          <w:position w:val="-14"/>
        </w:rPr>
        <w:object w:dxaOrig="420" w:dyaOrig="360">
          <v:shape id="_x0000_i1139" type="#_x0000_t75" style="width:22.05pt;height:19.35pt" o:ole="">
            <v:imagedata r:id="rId300" o:title=""/>
          </v:shape>
          <o:OLEObject Type="Embed" ProgID="Equation.DSMT4" ShapeID="_x0000_i1139" DrawAspect="Content" ObjectID="_1432636123" r:id="rId301"/>
        </w:object>
      </w:r>
      <w:r w:rsidR="00E950D0">
        <w:t xml:space="preserve"> and </w:t>
      </w:r>
      <w:r w:rsidR="007E3AEC" w:rsidRPr="00FF26AB">
        <w:rPr>
          <w:position w:val="-14"/>
        </w:rPr>
        <w:object w:dxaOrig="400" w:dyaOrig="360">
          <v:shape id="_x0000_i1140" type="#_x0000_t75" style="width:19.35pt;height:19.35pt" o:ole="">
            <v:imagedata r:id="rId273" o:title=""/>
          </v:shape>
          <o:OLEObject Type="Embed" ProgID="Equation.DSMT4" ShapeID="_x0000_i1140" DrawAspect="Content" ObjectID="_1432636124" r:id="rId302"/>
        </w:object>
      </w:r>
      <w:r w:rsidR="00E950D0">
        <w:t xml:space="preserve"> are functions of both</w:t>
      </w:r>
      <w:r w:rsidR="004838A2">
        <w:t xml:space="preserve"> </w:t>
      </w:r>
      <w:r w:rsidR="004838A2" w:rsidRPr="008A2B71">
        <w:rPr>
          <w:position w:val="-10"/>
        </w:rPr>
        <w:object w:dxaOrig="260" w:dyaOrig="320">
          <v:shape id="_x0000_i1141" type="#_x0000_t75" style="width:12.35pt;height:16.1pt" o:ole="">
            <v:imagedata r:id="rId287" o:title=""/>
          </v:shape>
          <o:OLEObject Type="Embed" ProgID="Equation.DSMT4" ShapeID="_x0000_i1141" DrawAspect="Content" ObjectID="_1432636125" r:id="rId303"/>
        </w:object>
      </w:r>
      <w:r w:rsidR="004838A2" w:rsidRPr="007730E9">
        <w:t xml:space="preserve"> and </w:t>
      </w:r>
      <w:r w:rsidR="004838A2" w:rsidRPr="008A2B71">
        <w:rPr>
          <w:position w:val="-10"/>
        </w:rPr>
        <w:object w:dxaOrig="240" w:dyaOrig="320">
          <v:shape id="_x0000_i1142" type="#_x0000_t75" style="width:11.3pt;height:16.1pt" o:ole="">
            <v:imagedata r:id="rId131" o:title=""/>
          </v:shape>
          <o:OLEObject Type="Embed" ProgID="Equation.DSMT4" ShapeID="_x0000_i1142" DrawAspect="Content" ObjectID="_1432636126" r:id="rId304"/>
        </w:object>
      </w:r>
      <w:r w:rsidR="004838A2" w:rsidRPr="004838A2">
        <w:t>.</w:t>
      </w:r>
      <w:r w:rsidR="008533BD">
        <w:t xml:space="preserve"> </w:t>
      </w:r>
      <w:r w:rsidR="007B2000">
        <w:t xml:space="preserve">The standard deviations for the three wind components are plotted in </w:t>
      </w:r>
      <w:r w:rsidR="00013EBF">
        <w:rPr>
          <w:highlight w:val="yellow"/>
        </w:rPr>
        <w:fldChar w:fldCharType="begin"/>
      </w:r>
      <w:r w:rsidR="00EF409B">
        <w:instrText xml:space="preserve"> REF Figure_GP_LLJ_std \h </w:instrText>
      </w:r>
      <w:r w:rsidR="00013EBF">
        <w:rPr>
          <w:highlight w:val="yellow"/>
        </w:rPr>
      </w:r>
      <w:r w:rsidR="00013EBF">
        <w:rPr>
          <w:highlight w:val="yellow"/>
        </w:rPr>
        <w:fldChar w:fldCharType="separate"/>
      </w:r>
      <w:r w:rsidR="00263541">
        <w:t xml:space="preserve">Figure </w:t>
      </w:r>
      <w:r w:rsidR="00263541">
        <w:rPr>
          <w:noProof/>
        </w:rPr>
        <w:t>20</w:t>
      </w:r>
      <w:r w:rsidR="00013EBF">
        <w:rPr>
          <w:highlight w:val="yellow"/>
        </w:rPr>
        <w:fldChar w:fldCharType="end"/>
      </w:r>
      <w:r w:rsidR="007B2000">
        <w:t>.</w:t>
      </w:r>
      <w:r w:rsidR="008533BD">
        <w:t xml:space="preserve"> </w:t>
      </w:r>
      <w:r w:rsidR="007B696B">
        <w:t>The ratios between the components satisfy the following inequalities:</w:t>
      </w:r>
    </w:p>
    <w:p w:rsidR="00E90CB6" w:rsidRDefault="00E90CB6" w:rsidP="00E90CB6">
      <w:pPr>
        <w:pStyle w:val="MTDisplayEquation"/>
      </w:pPr>
      <w:r>
        <w:lastRenderedPageBreak/>
        <w:tab/>
      </w:r>
      <w:r w:rsidR="00765B77" w:rsidRPr="00E90CB6">
        <w:rPr>
          <w:position w:val="-30"/>
        </w:rPr>
        <w:object w:dxaOrig="1660" w:dyaOrig="680">
          <v:shape id="_x0000_i1143" type="#_x0000_t75" style="width:83.3pt;height:37.6pt" o:ole="">
            <v:imagedata r:id="rId305" o:title=""/>
          </v:shape>
          <o:OLEObject Type="Embed" ProgID="Equation.DSMT4" ShapeID="_x0000_i1143" DrawAspect="Content" ObjectID="_1432636127" r:id="rId306"/>
        </w:object>
      </w:r>
      <w:r w:rsidR="007B696B">
        <w:t>,</w:t>
      </w:r>
      <w:r>
        <w:tab/>
      </w:r>
      <w:r w:rsidR="00013EBF">
        <w:fldChar w:fldCharType="begin"/>
      </w:r>
      <w:r w:rsidR="00DC083A">
        <w:instrText xml:space="preserve"> SEQ Eqn  \n \# "(0)" \* MERGEFORMAT  \* MERGEFORMAT </w:instrText>
      </w:r>
      <w:r w:rsidR="00013EBF">
        <w:fldChar w:fldCharType="separate"/>
      </w:r>
      <w:r w:rsidR="00263541">
        <w:rPr>
          <w:noProof/>
        </w:rPr>
        <w:t>(42)</w:t>
      </w:r>
      <w:r w:rsidR="00013EBF">
        <w:rPr>
          <w:noProof/>
        </w:rPr>
        <w:fldChar w:fldCharType="end"/>
      </w:r>
    </w:p>
    <w:p w:rsidR="007B696B" w:rsidRPr="007B696B" w:rsidRDefault="007B696B" w:rsidP="007B696B">
      <w:pPr>
        <w:pStyle w:val="NRELText"/>
      </w:pPr>
      <w:r>
        <w:t>and</w:t>
      </w:r>
    </w:p>
    <w:p w:rsidR="00E90CB6" w:rsidRDefault="00E90CB6" w:rsidP="00E90CB6">
      <w:pPr>
        <w:pStyle w:val="MTDisplayEquation"/>
      </w:pPr>
      <w:r>
        <w:tab/>
      </w:r>
      <w:r w:rsidR="00584E07" w:rsidRPr="00E90CB6">
        <w:rPr>
          <w:position w:val="-30"/>
        </w:rPr>
        <w:object w:dxaOrig="1680" w:dyaOrig="680">
          <v:shape id="_x0000_i1144" type="#_x0000_t75" style="width:84.35pt;height:37.6pt" o:ole="">
            <v:imagedata r:id="rId307" o:title=""/>
          </v:shape>
          <o:OLEObject Type="Embed" ProgID="Equation.DSMT4" ShapeID="_x0000_i1144" DrawAspect="Content" ObjectID="_1432636128" r:id="rId308"/>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(43)</w:t>
      </w:r>
      <w:r w:rsidR="00013EBF">
        <w:rPr>
          <w:noProof/>
        </w:rPr>
        <w:fldChar w:fldCharType="end"/>
      </w:r>
    </w:p>
    <w:p w:rsidR="00B932F0" w:rsidRPr="00D46CF1" w:rsidRDefault="001E1E65" w:rsidP="00630191">
      <w:pPr>
        <w:pStyle w:val="NRELText"/>
      </w:pPr>
      <w:r>
        <w:t xml:space="preserve">By design, most of the </w:t>
      </w:r>
      <w:r w:rsidR="00766EBA">
        <w:t xml:space="preserve">LLLJP </w:t>
      </w:r>
      <w:r>
        <w:t>data was collected in the stable atmosphere.</w:t>
      </w:r>
      <w:r w:rsidR="008533BD">
        <w:t xml:space="preserve"> </w:t>
      </w:r>
      <w:r>
        <w:t xml:space="preserve">As a result, </w:t>
      </w:r>
      <w:r w:rsidR="002150AE">
        <w:t>there was not enough data to create a model of the spectra in unstable flows.</w:t>
      </w:r>
      <w:r w:rsidR="008533BD">
        <w:t xml:space="preserve"> </w:t>
      </w:r>
      <w:r w:rsidR="002150AE">
        <w:t xml:space="preserve">Instead, the GP_LLJ spectra </w:t>
      </w:r>
      <w:r w:rsidR="007F28E7">
        <w:t>for</w:t>
      </w:r>
      <w:r w:rsidR="002150AE">
        <w:t xml:space="preserve"> unstable atmospheric conditions </w:t>
      </w:r>
      <w:r w:rsidR="00EE7E3F">
        <w:t>use the</w:t>
      </w:r>
      <w:r w:rsidR="002150AE">
        <w:t xml:space="preserve"> same </w:t>
      </w:r>
      <w:r w:rsidR="00EE7E3F">
        <w:t xml:space="preserve">equations </w:t>
      </w:r>
      <w:r w:rsidR="002150AE">
        <w:t>as the SMOOTH model spectra</w:t>
      </w:r>
      <w:r w:rsidR="00DF15F7">
        <w:t xml:space="preserve"> in Eq. </w:t>
      </w:r>
      <w:r w:rsidR="00013EBF">
        <w:fldChar w:fldCharType="begin"/>
      </w:r>
      <w:r w:rsidR="00DF15F7">
        <w:instrText xml:space="preserve"> REF Eqn_SMOOTH_Unstable_u \h </w:instrText>
      </w:r>
      <w:r w:rsidR="00013EBF">
        <w:fldChar w:fldCharType="separate"/>
      </w:r>
      <w:r w:rsidR="00263541">
        <w:rPr>
          <w:noProof/>
        </w:rPr>
        <w:t>(33)</w:t>
      </w:r>
      <w:r w:rsidR="00013EBF">
        <w:fldChar w:fldCharType="end"/>
      </w:r>
      <w:r w:rsidR="00DF15F7">
        <w:t xml:space="preserve"> through Eq. </w:t>
      </w:r>
      <w:r w:rsidR="00013EBF">
        <w:fldChar w:fldCharType="begin"/>
      </w:r>
      <w:r w:rsidR="00DF15F7">
        <w:instrText xml:space="preserve"> REF Eqn_SMOOTH_Unstable_w \h </w:instrText>
      </w:r>
      <w:r w:rsidR="00013EBF">
        <w:fldChar w:fldCharType="separate"/>
      </w:r>
      <w:r w:rsidR="00263541">
        <w:rPr>
          <w:noProof/>
        </w:rPr>
        <w:t>(35)</w:t>
      </w:r>
      <w:r w:rsidR="00013EBF">
        <w:fldChar w:fldCharType="end"/>
      </w:r>
      <w:r w:rsidR="00D46CF1">
        <w:t>.</w:t>
      </w:r>
      <w:r w:rsidR="008533BD">
        <w:t xml:space="preserve"> </w:t>
      </w:r>
      <w:r w:rsidR="00D46CF1">
        <w:t xml:space="preserve">The one difference is that the GP_LLJ scales the spectra using </w:t>
      </w:r>
      <w:r w:rsidR="00EE7E3F">
        <w:t xml:space="preserve">the </w:t>
      </w:r>
      <w:r w:rsidR="00D46CF1">
        <w:t xml:space="preserve">local </w:t>
      </w:r>
      <w:r w:rsidR="00D46CF1" w:rsidRPr="008A2B71">
        <w:rPr>
          <w:position w:val="-10"/>
        </w:rPr>
        <w:object w:dxaOrig="240" w:dyaOrig="320">
          <v:shape id="_x0000_i1145" type="#_x0000_t75" style="width:11.3pt;height:16.1pt" o:ole="">
            <v:imagedata r:id="rId131" o:title=""/>
          </v:shape>
          <o:OLEObject Type="Embed" ProgID="Equation.DSMT4" ShapeID="_x0000_i1145" DrawAspect="Content" ObjectID="_1432636129" r:id="rId309"/>
        </w:object>
      </w:r>
      <w:r w:rsidR="00D46CF1">
        <w:t xml:space="preserve"> values instead of the </w:t>
      </w:r>
      <w:r w:rsidR="00D46CF1">
        <w:rPr>
          <w:i/>
        </w:rPr>
        <w:t>UStar</w:t>
      </w:r>
      <w:r w:rsidR="00D46CF1">
        <w:t xml:space="preserve"> input parameter.</w:t>
      </w:r>
      <w:r w:rsidR="008533BD">
        <w:t xml:space="preserve"> </w:t>
      </w:r>
      <w:r w:rsidR="00D46CF1">
        <w:t>The GP_LLJ spectra for unstable flows are thus defined as</w:t>
      </w:r>
    </w:p>
    <w:p w:rsidR="002150AE" w:rsidRDefault="002150AE" w:rsidP="002150AE">
      <w:pPr>
        <w:pStyle w:val="MTDisplayEquation"/>
      </w:pPr>
      <w:r>
        <w:tab/>
      </w:r>
      <w:r w:rsidR="00D46CF1" w:rsidRPr="00D46CF1">
        <w:rPr>
          <w:position w:val="-24"/>
        </w:rPr>
        <w:object w:dxaOrig="2880" w:dyaOrig="639">
          <v:shape id="_x0000_i1146" type="#_x0000_t75" style="width:2in;height:32.8pt" o:ole="">
            <v:imagedata r:id="rId310" o:title=""/>
          </v:shape>
          <o:OLEObject Type="Embed" ProgID="Equation.DSMT4" ShapeID="_x0000_i1146" DrawAspect="Content" ObjectID="_1432636130" r:id="rId311"/>
        </w:object>
      </w:r>
      <w:r w:rsidR="00DF15F7">
        <w:t>.</w:t>
      </w:r>
      <w:r>
        <w:tab/>
      </w:r>
      <w:r w:rsidR="00013EBF">
        <w:fldChar w:fldCharType="begin"/>
      </w:r>
      <w:r w:rsidR="00DC083A">
        <w:instrText xml:space="preserve"> SEQ Eqn  \n \# "(0)" \* MERGEFORMAT  \* MERGEFORMAT </w:instrText>
      </w:r>
      <w:r w:rsidR="00013EBF">
        <w:fldChar w:fldCharType="separate"/>
      </w:r>
      <w:r w:rsidR="00263541">
        <w:rPr>
          <w:noProof/>
        </w:rPr>
        <w:t>(44)</w:t>
      </w:r>
      <w:r w:rsidR="00013EBF">
        <w:rPr>
          <w:noProof/>
        </w:rPr>
        <w:fldChar w:fldCharType="end"/>
      </w:r>
    </w:p>
    <w:p w:rsidR="00FE6803" w:rsidRDefault="00FE6803" w:rsidP="00A1603C">
      <w:pPr>
        <w:pStyle w:val="Head2"/>
      </w:pPr>
      <w:bookmarkStart w:id="206" w:name="_Toc336257156"/>
      <w:r>
        <w:t>WF</w:t>
      </w:r>
      <w:r w:rsidR="000B79BB">
        <w:t>_</w:t>
      </w:r>
      <w:r>
        <w:t>UPW</w:t>
      </w:r>
      <w:r w:rsidR="000B79BB">
        <w:t xml:space="preserve">: </w:t>
      </w:r>
      <w:r w:rsidR="00B0683C">
        <w:t xml:space="preserve">The </w:t>
      </w:r>
      <w:r>
        <w:t xml:space="preserve">NREL </w:t>
      </w:r>
      <w:r w:rsidR="000B79BB">
        <w:t>Wind Farm, Upwind Model</w:t>
      </w:r>
      <w:bookmarkEnd w:id="206"/>
    </w:p>
    <w:p w:rsidR="00B932F0" w:rsidRDefault="0077108B" w:rsidP="00FE6803">
      <w:pPr>
        <w:pStyle w:val="NRELText"/>
      </w:pPr>
      <w:r>
        <w:rPr>
          <w:noProof/>
        </w:rPr>
        <w:pict>
          <v:shape id="_x0000_s4966" type="#_x0000_t202" style="position:absolute;margin-left:0;margin-top:0;width:468pt;height:273.6pt;z-index:251657216;mso-position-horizontal:center;mso-position-horizontal-relative:margin;mso-position-vertical:top;mso-position-vertical-relative:margin;v-text-anchor:top" o:allowoverlap="f" stroked="f">
            <v:textbox style="mso-next-textbox:#_x0000_s4966"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20176667" wp14:editId="3CC0487F">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263541" w:rsidRDefault="00263541" w:rsidP="00EE6E1C">
                  <w:pPr>
                    <w:pStyle w:val="NRELFigureCaption"/>
                  </w:pPr>
                  <w:bookmarkStart w:id="207" w:name="Figure_GP_LLJ_std"/>
                  <w:bookmarkStart w:id="208" w:name="_Toc335905355"/>
                  <w:bookmarkStart w:id="209" w:name="_Toc336257207"/>
                  <w:r>
                    <w:t xml:space="preserve">Figure </w:t>
                  </w:r>
                  <w:fldSimple w:instr=" SEQ Figures \* MERGEFORMAT ">
                    <w:r>
                      <w:rPr>
                        <w:noProof/>
                      </w:rPr>
                      <w:t>20</w:t>
                    </w:r>
                  </w:fldSimple>
                  <w:bookmarkEnd w:id="207"/>
                  <w:r>
                    <w:t>. GPLLJ-model stable/neutral turbulence as a function of local stability and shear velocities</w:t>
                  </w:r>
                  <w:bookmarkEnd w:id="208"/>
                  <w:bookmarkEnd w:id="209"/>
                </w:p>
              </w:txbxContent>
            </v:textbox>
            <w10:wrap type="square" anchorx="margin" anchory="margin"/>
          </v:shape>
        </w:pict>
      </w:r>
      <w:r w:rsidR="00523400">
        <w:t>The WF_UPW wind-farm model is based on measurements taken</w:t>
      </w:r>
      <w:r w:rsidR="009C0572">
        <w:t xml:space="preserve"> from a 50-m tower</w:t>
      </w:r>
      <w:r w:rsidR="00523400">
        <w:t xml:space="preserve"> upwind of a large wind </w:t>
      </w:r>
      <w:r w:rsidR="001A3F24">
        <w:t xml:space="preserve">plant </w:t>
      </w:r>
      <w:r w:rsidR="00523400">
        <w:t>in San Gorgonio Pass, California.</w:t>
      </w:r>
      <w:r w:rsidR="008533BD">
        <w:t xml:space="preserve"> </w:t>
      </w:r>
      <w:r w:rsidR="006E2C6D">
        <w:t xml:space="preserve">The spectra were calculated </w:t>
      </w:r>
      <w:r w:rsidR="00AF1B4E">
        <w:t xml:space="preserve">using </w:t>
      </w:r>
      <w:r w:rsidR="006E2C6D">
        <w:t xml:space="preserve">50-Hz </w:t>
      </w:r>
      <w:r w:rsidR="00AF1B4E">
        <w:t xml:space="preserve">wind-speed </w:t>
      </w:r>
      <w:r w:rsidR="006E2C6D">
        <w:t>measurements</w:t>
      </w:r>
      <w:r w:rsidR="00523400">
        <w:t xml:space="preserve"> </w:t>
      </w:r>
      <w:r w:rsidR="00AF1B4E">
        <w:t xml:space="preserve">from a </w:t>
      </w:r>
      <w:r w:rsidR="00BF763A">
        <w:t xml:space="preserve">three-axis </w:t>
      </w:r>
      <w:r w:rsidR="00B5401A">
        <w:t>sonic anemometer located 23 </w:t>
      </w:r>
      <w:r w:rsidR="00AF1B4E">
        <w:t>m above the ground.</w:t>
      </w:r>
      <w:r w:rsidR="008533BD">
        <w:t xml:space="preserve"> </w:t>
      </w:r>
      <w:r w:rsidR="00AB622B">
        <w:t>The parameters for spatial coherence</w:t>
      </w:r>
      <w:r w:rsidR="00AF1B4E">
        <w:t xml:space="preserve"> </w:t>
      </w:r>
      <w:r w:rsidR="00AB622B">
        <w:t xml:space="preserve">were calculated using measurements from 5-Hz cup </w:t>
      </w:r>
      <w:r w:rsidR="00AB622B" w:rsidRPr="00BF763A">
        <w:t xml:space="preserve">anemometers and </w:t>
      </w:r>
      <w:r w:rsidR="00C47807">
        <w:t>direction</w:t>
      </w:r>
      <w:r w:rsidR="00AB622B" w:rsidRPr="00BF763A">
        <w:t xml:space="preserve"> vanes located at 5</w:t>
      </w:r>
      <w:r w:rsidR="002C6D85">
        <w:t> m</w:t>
      </w:r>
      <w:r w:rsidR="00AB622B" w:rsidRPr="00BF763A">
        <w:t>, 10</w:t>
      </w:r>
      <w:r w:rsidR="002C6D85">
        <w:t> m</w:t>
      </w:r>
      <w:r w:rsidR="00AB622B" w:rsidRPr="00BF763A">
        <w:t>, 20</w:t>
      </w:r>
      <w:r w:rsidR="002C6D85">
        <w:t> m</w:t>
      </w:r>
      <w:r w:rsidR="00AB622B" w:rsidRPr="00BF763A">
        <w:t xml:space="preserve"> and 50</w:t>
      </w:r>
      <w:r w:rsidR="002C6D85">
        <w:t> </w:t>
      </w:r>
      <w:r w:rsidR="00AB622B" w:rsidRPr="00BF763A">
        <w:t>m above ground level.</w:t>
      </w:r>
      <w:r w:rsidR="008533BD">
        <w:t xml:space="preserve"> </w:t>
      </w:r>
      <w:r w:rsidR="0082057F" w:rsidRPr="00BF763A">
        <w:t>Please refer to</w:t>
      </w:r>
      <w:r w:rsidR="0082057F">
        <w:t xml:space="preserve"> </w:t>
      </w:r>
      <w:r w:rsidR="002C6D85">
        <w:t>Kelley</w:t>
      </w:r>
      <w:r w:rsidR="0082057F">
        <w:t xml:space="preserve">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82057F">
        <w:t xml:space="preserve"> for details</w:t>
      </w:r>
      <w:r w:rsidR="00B932F0">
        <w:t xml:space="preserve"> of the model development</w:t>
      </w:r>
      <w:r w:rsidR="006E6120">
        <w:t xml:space="preserve"> and </w:t>
      </w:r>
      <w:r w:rsidR="002C6D85">
        <w:t>Kelley and Wright</w:t>
      </w:r>
      <w:r w:rsidR="006E6120" w:rsidRPr="004776DE">
        <w:t xml:space="preserve"> </w:t>
      </w:r>
      <w:bookmarkStart w:id="210" w:name="Reference_WF"/>
      <w:r w:rsidR="006E6120" w:rsidRPr="004776DE">
        <w:t>[</w:t>
      </w:r>
      <w:fldSimple w:instr=" SEQ References \* MERGEFORMAT ">
        <w:r w:rsidR="00263541">
          <w:rPr>
            <w:noProof/>
          </w:rPr>
          <w:t>31</w:t>
        </w:r>
      </w:fldSimple>
      <w:r w:rsidR="006E6120" w:rsidRPr="004776DE">
        <w:t>]</w:t>
      </w:r>
      <w:bookmarkEnd w:id="210"/>
      <w:r w:rsidR="006E6120">
        <w:t xml:space="preserve"> for further details on the measurements</w:t>
      </w:r>
      <w:r w:rsidR="0082057F">
        <w:t>.</w:t>
      </w:r>
    </w:p>
    <w:p w:rsidR="00414882" w:rsidRPr="00952C0A" w:rsidRDefault="00654E3B" w:rsidP="00414882">
      <w:pPr>
        <w:pStyle w:val="NRELText"/>
      </w:pPr>
      <w:r>
        <w:lastRenderedPageBreak/>
        <w:t>For</w:t>
      </w:r>
      <w:r w:rsidR="00414882">
        <w:t xml:space="preserve"> neutral and stable flows, the WF_UPW spectra are defined by adding scaled versions of the SMOOTH-model spectra, using Eq. </w:t>
      </w:r>
      <w:r w:rsidR="00013EBF">
        <w:fldChar w:fldCharType="begin"/>
      </w:r>
      <w:r w:rsidR="00414882">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rsidR="00414882">
        <w:t>.</w:t>
      </w:r>
      <w:r w:rsidR="008533BD">
        <w:t xml:space="preserve"> </w:t>
      </w:r>
      <w:r w:rsidR="00414882">
        <w:t xml:space="preserve">All </w:t>
      </w:r>
      <w:r w:rsidR="003641CA">
        <w:t xml:space="preserve">of the </w:t>
      </w:r>
      <w:r w:rsidR="00414882">
        <w:t>wind components use two spectral peaks (</w:t>
      </w:r>
      <w:r w:rsidR="00414882">
        <w:rPr>
          <w:i/>
        </w:rPr>
        <w:t>NumPeaks</w:t>
      </w:r>
      <w:r w:rsidR="00414882" w:rsidRPr="008B3A25">
        <w:rPr>
          <w:i/>
          <w:vertAlign w:val="subscript"/>
        </w:rPr>
        <w:t>K</w:t>
      </w:r>
      <w:r w:rsidR="00414882" w:rsidRPr="00B61404">
        <w:rPr>
          <w:i/>
        </w:rPr>
        <w:t> = 2</w:t>
      </w:r>
      <w:r w:rsidR="00414882">
        <w:rPr>
          <w:i/>
        </w:rPr>
        <w:t>,</w:t>
      </w:r>
      <w:r w:rsidR="00414882">
        <w:t xml:space="preserve"> </w:t>
      </w:r>
      <w:r w:rsidR="00414882">
        <w:rPr>
          <w:i/>
        </w:rPr>
        <w:t>K = u, v, w</w:t>
      </w:r>
      <w:r w:rsidR="00414882">
        <w:t xml:space="preserve">) and </w:t>
      </w:r>
      <w:r w:rsidR="002C6D85">
        <w:t xml:space="preserve">each of </w:t>
      </w:r>
      <w:r w:rsidR="00414882">
        <w:t xml:space="preserve">the scaling factors </w:t>
      </w:r>
      <w:r w:rsidR="007E3AEC" w:rsidRPr="00FF26AB">
        <w:rPr>
          <w:position w:val="-14"/>
        </w:rPr>
        <w:object w:dxaOrig="420" w:dyaOrig="360">
          <v:shape id="_x0000_i1147" type="#_x0000_t75" style="width:22.05pt;height:19.35pt" o:ole="">
            <v:imagedata r:id="rId300" o:title=""/>
          </v:shape>
          <o:OLEObject Type="Embed" ProgID="Equation.DSMT4" ShapeID="_x0000_i1147" DrawAspect="Content" ObjectID="_1432636131" r:id="rId313"/>
        </w:object>
      </w:r>
      <w:r w:rsidR="00414882">
        <w:t xml:space="preserve"> and </w:t>
      </w:r>
      <w:r w:rsidR="007E3AEC" w:rsidRPr="00FF26AB">
        <w:rPr>
          <w:position w:val="-14"/>
        </w:rPr>
        <w:object w:dxaOrig="400" w:dyaOrig="360">
          <v:shape id="_x0000_i1148" type="#_x0000_t75" style="width:19.35pt;height:19.35pt" o:ole="">
            <v:imagedata r:id="rId273" o:title=""/>
          </v:shape>
          <o:OLEObject Type="Embed" ProgID="Equation.DSMT4" ShapeID="_x0000_i1148" DrawAspect="Content" ObjectID="_1432636132" r:id="rId314"/>
        </w:object>
      </w:r>
      <w:r w:rsidR="00414882">
        <w:t xml:space="preserve"> are functions of </w:t>
      </w:r>
      <w:r w:rsidR="00414882">
        <w:rPr>
          <w:i/>
        </w:rPr>
        <w:t>RICH_NO</w:t>
      </w:r>
      <w:r w:rsidR="00414882">
        <w:t>.</w:t>
      </w:r>
      <w:r w:rsidR="008533BD">
        <w:t xml:space="preserve"> </w:t>
      </w:r>
      <w:r w:rsidR="00013EBF">
        <w:fldChar w:fldCharType="begin"/>
      </w:r>
      <w:r w:rsidR="00414882">
        <w:instrText xml:space="preserve"> REF  Figure_WF_UPW_std \h </w:instrText>
      </w:r>
      <w:r w:rsidR="00013EBF">
        <w:fldChar w:fldCharType="separate"/>
      </w:r>
      <w:r w:rsidR="00263541">
        <w:t xml:space="preserve">Figure </w:t>
      </w:r>
      <w:r w:rsidR="00263541">
        <w:rPr>
          <w:noProof/>
        </w:rPr>
        <w:t>21</w:t>
      </w:r>
      <w:r w:rsidR="00013EBF">
        <w:fldChar w:fldCharType="end"/>
      </w:r>
      <w:r w:rsidR="00414882">
        <w:t xml:space="preserve"> shows the standard deviations for the three wind components and the ratios between the components’ standard deviations.</w:t>
      </w:r>
    </w:p>
    <w:p w:rsidR="00414882" w:rsidRDefault="0077108B" w:rsidP="00414882">
      <w:pPr>
        <w:pStyle w:val="NRELText"/>
      </w:pPr>
      <w:r>
        <w:rPr>
          <w:noProof/>
        </w:rPr>
        <w:pict>
          <v:shape id="_x0000_s1689" type="#_x0000_t202" style="position:absolute;margin-left:0;margin-top:0;width:468pt;height:273.6pt;z-index:251656192;mso-wrap-distance-top:7.2pt;mso-wrap-distance-bottom:7.2pt;mso-position-horizontal:center;mso-position-horizontal-relative:margin;mso-position-vertical:bottom;mso-position-vertical-relative:margin" o:allowoverlap="f" stroked="f">
            <v:textbox style="mso-next-textbox:#_x0000_s1689" inset="3.6pt,,3.6pt,0">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43C6C7F2" wp14:editId="3BF15DE4">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263541" w:rsidRDefault="00263541" w:rsidP="00EE6E1C">
                  <w:pPr>
                    <w:pStyle w:val="NRELFigureCaption"/>
                  </w:pPr>
                  <w:bookmarkStart w:id="211" w:name="Figure_WF_UPW_std"/>
                  <w:bookmarkStart w:id="212" w:name="_Toc335905356"/>
                  <w:bookmarkStart w:id="213" w:name="_Toc336257208"/>
                  <w:r>
                    <w:t xml:space="preserve">Figure </w:t>
                  </w:r>
                  <w:fldSimple w:instr=" SEQ Figures \* MERGEFORMAT ">
                    <w:r>
                      <w:rPr>
                        <w:noProof/>
                      </w:rPr>
                      <w:t>21</w:t>
                    </w:r>
                  </w:fldSimple>
                  <w:bookmarkEnd w:id="211"/>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212"/>
                  <w:bookmarkEnd w:id="213"/>
                </w:p>
              </w:txbxContent>
            </v:textbox>
            <w10:wrap type="square" anchorx="margin" anchory="margin"/>
          </v:shape>
        </w:pict>
      </w:r>
      <w:r w:rsidR="00414882">
        <w:t xml:space="preserve">For unstable flows, the WF_UPW model modifies the SMOOTH-model low- and high-frequency peaks, using Eq. </w:t>
      </w:r>
      <w:r w:rsidR="00013EBF">
        <w:fldChar w:fldCharType="begin"/>
      </w:r>
      <w:r w:rsidR="00414882">
        <w:instrText xml:space="preserve"> REF Eqn_SiteSpecific_unstable \h </w:instrText>
      </w:r>
      <w:r w:rsidR="00013EBF">
        <w:fldChar w:fldCharType="separate"/>
      </w:r>
      <w:r w:rsidR="00263541">
        <w:rPr>
          <w:noProof/>
        </w:rPr>
        <w:t>(40)</w:t>
      </w:r>
      <w:r w:rsidR="00013EBF">
        <w:fldChar w:fldCharType="end"/>
      </w:r>
      <w:r w:rsidR="00414882">
        <w:t>.</w:t>
      </w:r>
      <w:r w:rsidR="008533BD">
        <w:t xml:space="preserve"> </w:t>
      </w:r>
      <w:r w:rsidR="00414882">
        <w:t xml:space="preserve">The scaling factors </w:t>
      </w:r>
      <w:r w:rsidR="007E3AEC" w:rsidRPr="00FF26AB">
        <w:rPr>
          <w:position w:val="-14"/>
        </w:rPr>
        <w:object w:dxaOrig="420" w:dyaOrig="360">
          <v:shape id="_x0000_i1149" type="#_x0000_t75" style="width:22.05pt;height:19.35pt" o:ole="">
            <v:imagedata r:id="rId316" o:title=""/>
          </v:shape>
          <o:OLEObject Type="Embed" ProgID="Equation.DSMT4" ShapeID="_x0000_i1149" DrawAspect="Content" ObjectID="_1432636133" r:id="rId317"/>
        </w:object>
      </w:r>
      <w:r w:rsidR="00414882">
        <w:t xml:space="preserve">, </w:t>
      </w:r>
      <w:r w:rsidR="007E3AEC" w:rsidRPr="00FF26AB">
        <w:rPr>
          <w:position w:val="-14"/>
        </w:rPr>
        <w:object w:dxaOrig="440" w:dyaOrig="360">
          <v:shape id="_x0000_i1150" type="#_x0000_t75" style="width:22.05pt;height:19.35pt" o:ole="">
            <v:imagedata r:id="rId318" o:title=""/>
          </v:shape>
          <o:OLEObject Type="Embed" ProgID="Equation.DSMT4" ShapeID="_x0000_i1150" DrawAspect="Content" ObjectID="_1432636134" r:id="rId319"/>
        </w:object>
      </w:r>
      <w:r w:rsidR="00414882">
        <w:t xml:space="preserve">, </w:t>
      </w:r>
      <w:r w:rsidR="007E3AEC" w:rsidRPr="00FF26AB">
        <w:rPr>
          <w:position w:val="-14"/>
        </w:rPr>
        <w:object w:dxaOrig="400" w:dyaOrig="360">
          <v:shape id="_x0000_i1151" type="#_x0000_t75" style="width:19.35pt;height:19.35pt" o:ole="">
            <v:imagedata r:id="rId320" o:title=""/>
          </v:shape>
          <o:OLEObject Type="Embed" ProgID="Equation.DSMT4" ShapeID="_x0000_i1151" DrawAspect="Content" ObjectID="_1432636135" r:id="rId321"/>
        </w:object>
      </w:r>
      <w:r w:rsidR="00414882">
        <w:t xml:space="preserve">, and </w:t>
      </w:r>
      <w:r w:rsidR="007E3AEC" w:rsidRPr="00FF26AB">
        <w:rPr>
          <w:position w:val="-14"/>
        </w:rPr>
        <w:object w:dxaOrig="440" w:dyaOrig="360">
          <v:shape id="_x0000_i1152" type="#_x0000_t75" style="width:20.4pt;height:19.35pt" o:ole="">
            <v:imagedata r:id="rId322" o:title=""/>
          </v:shape>
          <o:OLEObject Type="Embed" ProgID="Equation.DSMT4" ShapeID="_x0000_i1152" DrawAspect="Content" ObjectID="_1432636136" r:id="rId323"/>
        </w:object>
      </w:r>
      <w:r w:rsidR="00414882">
        <w:t xml:space="preserve"> are functions of the </w:t>
      </w:r>
      <w:r w:rsidR="00414882">
        <w:rPr>
          <w:i/>
        </w:rPr>
        <w:t xml:space="preserve">RICH_NO </w:t>
      </w:r>
      <w:r w:rsidR="00414882">
        <w:t>parameter.</w:t>
      </w:r>
      <w:r w:rsidR="008533BD">
        <w:t xml:space="preserve"> </w:t>
      </w:r>
      <w:r w:rsidR="00414882">
        <w:t>The resulting standard deviations are similar to those of the unstable SMOOTH</w:t>
      </w:r>
      <w:r w:rsidR="003641CA">
        <w:t xml:space="preserve"> </w:t>
      </w:r>
      <w:r w:rsidR="00414882">
        <w:t xml:space="preserve">model, but scaled by the </w:t>
      </w:r>
      <w:r w:rsidR="007E3AEC" w:rsidRPr="00FF26AB">
        <w:rPr>
          <w:position w:val="-14"/>
        </w:rPr>
        <w:object w:dxaOrig="420" w:dyaOrig="360">
          <v:shape id="_x0000_i1153" type="#_x0000_t75" style="width:22.05pt;height:19.35pt" o:ole="">
            <v:imagedata r:id="rId316" o:title=""/>
          </v:shape>
          <o:OLEObject Type="Embed" ProgID="Equation.DSMT4" ShapeID="_x0000_i1153" DrawAspect="Content" ObjectID="_1432636137" r:id="rId324"/>
        </w:object>
      </w:r>
      <w:r w:rsidR="00414882">
        <w:t xml:space="preserve"> and </w:t>
      </w:r>
      <w:r w:rsidR="007E3AEC" w:rsidRPr="00FF26AB">
        <w:rPr>
          <w:position w:val="-14"/>
        </w:rPr>
        <w:object w:dxaOrig="440" w:dyaOrig="360">
          <v:shape id="_x0000_i1154" type="#_x0000_t75" style="width:22.05pt;height:19.35pt" o:ole="">
            <v:imagedata r:id="rId318" o:title=""/>
          </v:shape>
          <o:OLEObject Type="Embed" ProgID="Equation.DSMT4" ShapeID="_x0000_i1154" DrawAspect="Content" ObjectID="_1432636138" r:id="rId325"/>
        </w:object>
      </w:r>
      <w:r w:rsidR="00414882" w:rsidRPr="001E269C">
        <w:t xml:space="preserve"> terms</w:t>
      </w:r>
      <w:r w:rsidR="00414882">
        <w:t>.</w:t>
      </w:r>
    </w:p>
    <w:p w:rsidR="00FE6803" w:rsidRDefault="00FE6803" w:rsidP="00A1603C">
      <w:pPr>
        <w:pStyle w:val="Head2"/>
      </w:pPr>
      <w:bookmarkStart w:id="214" w:name="_Toc336257157"/>
      <w:r>
        <w:t>WF</w:t>
      </w:r>
      <w:r w:rsidR="000B79BB">
        <w:t>_</w:t>
      </w:r>
      <w:r>
        <w:t>14D</w:t>
      </w:r>
      <w:r w:rsidR="000B79BB">
        <w:t>:</w:t>
      </w:r>
      <w:r w:rsidR="000B79BB" w:rsidRPr="00B0683C">
        <w:t xml:space="preserve"> </w:t>
      </w:r>
      <w:r w:rsidR="00B0683C">
        <w:t>The</w:t>
      </w:r>
      <w:r w:rsidRPr="00FE6803">
        <w:t xml:space="preserve"> </w:t>
      </w:r>
      <w:r>
        <w:t xml:space="preserve">NREL </w:t>
      </w:r>
      <w:r w:rsidR="000B79BB">
        <w:t>Wind Farm, Downwind Model</w:t>
      </w:r>
      <w:r w:rsidR="00DE63A8">
        <w:t xml:space="preserve"> (14 Rotor</w:t>
      </w:r>
      <w:r w:rsidR="003641CA">
        <w:t xml:space="preserve"> </w:t>
      </w:r>
      <w:r w:rsidR="00DE63A8">
        <w:t>Diameters)</w:t>
      </w:r>
      <w:bookmarkEnd w:id="214"/>
    </w:p>
    <w:p w:rsidR="00BF763A" w:rsidRDefault="0082057F" w:rsidP="0082057F">
      <w:pPr>
        <w:pStyle w:val="NRELText"/>
      </w:pPr>
      <w:r>
        <w:t xml:space="preserve">The WF_14D wind-farm model is based on measurements taken </w:t>
      </w:r>
      <w:r w:rsidR="00BF763A">
        <w:t xml:space="preserve">on a 50-m tower </w:t>
      </w:r>
      <w:r w:rsidR="009C0572">
        <w:t xml:space="preserve">downwind of a 41-row wind </w:t>
      </w:r>
      <w:r w:rsidR="001A3F24">
        <w:t xml:space="preserve">plant </w:t>
      </w:r>
      <w:r>
        <w:t>i</w:t>
      </w:r>
      <w:r w:rsidR="009C0572">
        <w:t>n San Gorgonio Pass, California</w:t>
      </w:r>
      <w:r>
        <w:t>.</w:t>
      </w:r>
      <w:r w:rsidR="008533BD">
        <w:t xml:space="preserve"> </w:t>
      </w:r>
      <w:r w:rsidR="00BF763A">
        <w:t xml:space="preserve">The tower was approximately </w:t>
      </w:r>
      <w:r w:rsidR="00BF763A" w:rsidRPr="00194EED">
        <w:t>14-rotor-diameters</w:t>
      </w:r>
      <w:r w:rsidR="00F115E8">
        <w:t xml:space="preserve"> downwind of the </w:t>
      </w:r>
      <w:r w:rsidR="001A3F24">
        <w:t>plant</w:t>
      </w:r>
      <w:r w:rsidR="00F115E8">
        <w:t xml:space="preserve">, </w:t>
      </w:r>
      <w:r w:rsidR="0032605C">
        <w:t>which consisted</w:t>
      </w:r>
      <w:r w:rsidR="00F115E8">
        <w:t xml:space="preserve"> of </w:t>
      </w:r>
      <w:r w:rsidR="00766EBA">
        <w:t>23-m hub-</w:t>
      </w:r>
      <w:r w:rsidR="00206AB7">
        <w:t xml:space="preserve">height </w:t>
      </w:r>
      <w:r w:rsidR="0032605C" w:rsidRPr="0032605C">
        <w:t xml:space="preserve">Micon 65/13 machines </w:t>
      </w:r>
      <w:r w:rsidR="00F115E8" w:rsidRPr="0032605C">
        <w:t xml:space="preserve">with </w:t>
      </w:r>
      <w:r w:rsidR="003641CA">
        <w:t xml:space="preserve">16-m </w:t>
      </w:r>
      <w:r w:rsidR="00F115E8" w:rsidRPr="0032605C">
        <w:t>rotor diameters</w:t>
      </w:r>
      <w:r w:rsidR="00194EED">
        <w:t>.</w:t>
      </w:r>
    </w:p>
    <w:p w:rsidR="0082057F" w:rsidRDefault="00AF1B4E" w:rsidP="001A3F24">
      <w:pPr>
        <w:pStyle w:val="NRELText"/>
      </w:pPr>
      <w:r>
        <w:t xml:space="preserve">The spectra were calculated using 50-Hz wind-speed measurements from a </w:t>
      </w:r>
      <w:r w:rsidR="00BF763A">
        <w:t xml:space="preserve">three-axis </w:t>
      </w:r>
      <w:r>
        <w:t>sonic anemometer located 23</w:t>
      </w:r>
      <w:r w:rsidR="001A3F24">
        <w:t> </w:t>
      </w:r>
      <w:r>
        <w:t>m above the ground.</w:t>
      </w:r>
      <w:r w:rsidR="008533BD">
        <w:t xml:space="preserve"> </w:t>
      </w:r>
      <w:r w:rsidR="00AB622B">
        <w:t xml:space="preserve">The parameters for spatial coherence were calculated using measurements from 5-Hz cup anemometers </w:t>
      </w:r>
      <w:r w:rsidR="00AB622B" w:rsidRPr="00BF763A">
        <w:t xml:space="preserve">and </w:t>
      </w:r>
      <w:r w:rsidR="00C47807">
        <w:t>direction</w:t>
      </w:r>
      <w:r w:rsidR="00AB622B" w:rsidRPr="00BF763A">
        <w:t xml:space="preserve"> vanes</w:t>
      </w:r>
      <w:r w:rsidR="00AB622B">
        <w:t xml:space="preserve"> located at 5</w:t>
      </w:r>
      <w:r w:rsidR="001A3F24">
        <w:t> m</w:t>
      </w:r>
      <w:r w:rsidR="00AB622B">
        <w:t>, 10</w:t>
      </w:r>
      <w:r w:rsidR="001A3F24">
        <w:t> m</w:t>
      </w:r>
      <w:r w:rsidR="00AB622B">
        <w:t>, 20</w:t>
      </w:r>
      <w:r w:rsidR="001A3F24">
        <w:t> m,</w:t>
      </w:r>
      <w:r w:rsidR="00AB622B">
        <w:t xml:space="preserve"> and 50</w:t>
      </w:r>
      <w:r w:rsidR="001A3F24">
        <w:t> </w:t>
      </w:r>
      <w:r w:rsidR="00AB622B">
        <w:t>m above ground.</w:t>
      </w:r>
      <w:r w:rsidR="008533BD">
        <w:t xml:space="preserve"> </w:t>
      </w:r>
      <w:r w:rsidR="009D0252">
        <w:t>Th</w:t>
      </w:r>
      <w:r w:rsidR="009C0572">
        <w:t>e</w:t>
      </w:r>
      <w:r w:rsidR="009D0252">
        <w:t xml:space="preserve"> </w:t>
      </w:r>
      <w:r w:rsidR="009C0572">
        <w:t xml:space="preserve">development </w:t>
      </w:r>
      <w:r w:rsidR="00BF763A">
        <w:t xml:space="preserve">of this model </w:t>
      </w:r>
      <w:r w:rsidR="009D0252">
        <w:t xml:space="preserve">is described by </w:t>
      </w:r>
      <w:r w:rsidR="0082057F">
        <w:t xml:space="preserve">Kelley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C47807">
        <w:t>, and the measurements are discussed further in</w:t>
      </w:r>
      <w:r w:rsidR="005F214C">
        <w:t xml:space="preserve"> </w:t>
      </w:r>
      <w:r w:rsidR="001A3F24">
        <w:t>Kelley and Wright</w:t>
      </w:r>
      <w:r w:rsidR="006E6120">
        <w:t xml:space="preserve"> </w:t>
      </w:r>
      <w:r w:rsidR="00013EBF">
        <w:fldChar w:fldCharType="begin"/>
      </w:r>
      <w:r w:rsidR="006E6120">
        <w:instrText xml:space="preserve"> REF Reference_WF \h </w:instrText>
      </w:r>
      <w:r w:rsidR="00013EBF">
        <w:fldChar w:fldCharType="separate"/>
      </w:r>
      <w:r w:rsidR="00263541" w:rsidRPr="004776DE">
        <w:t>[</w:t>
      </w:r>
      <w:r w:rsidR="00263541">
        <w:rPr>
          <w:noProof/>
        </w:rPr>
        <w:t>31</w:t>
      </w:r>
      <w:r w:rsidR="00263541" w:rsidRPr="004776DE">
        <w:t>]</w:t>
      </w:r>
      <w:r w:rsidR="00013EBF">
        <w:fldChar w:fldCharType="end"/>
      </w:r>
      <w:r w:rsidR="00C47807">
        <w:t>.</w:t>
      </w:r>
    </w:p>
    <w:p w:rsidR="009C0572" w:rsidRPr="00952C0A" w:rsidRDefault="009C0572" w:rsidP="009C0572">
      <w:pPr>
        <w:pStyle w:val="NRELText"/>
      </w:pPr>
      <w:r>
        <w:t xml:space="preserve">For neutral and stable flows, the WF_14D spectra are defined by adding scaled versions of the SMOOTH-model spectra, also using Eq. </w:t>
      </w:r>
      <w:r w:rsidR="00013EBF">
        <w:fldChar w:fldCharType="begin"/>
      </w:r>
      <w:r>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t>.</w:t>
      </w:r>
      <w:r w:rsidR="008533BD">
        <w:t xml:space="preserve"> </w:t>
      </w:r>
      <w:r>
        <w:t xml:space="preserve">All wind components use two spectral peaks </w:t>
      </w:r>
      <w:r>
        <w:lastRenderedPageBreak/>
        <w:t>(</w:t>
      </w:r>
      <w:r>
        <w:rPr>
          <w:i/>
        </w:rPr>
        <w:t>NumPeaks</w:t>
      </w:r>
      <w:r w:rsidRPr="008B3A25">
        <w:rPr>
          <w:i/>
          <w:vertAlign w:val="subscript"/>
        </w:rPr>
        <w:t>K</w:t>
      </w:r>
      <w:r w:rsidRPr="00B61404">
        <w:rPr>
          <w:i/>
        </w:rPr>
        <w:t> = 2</w:t>
      </w:r>
      <w:r>
        <w:rPr>
          <w:i/>
        </w:rPr>
        <w:t>,</w:t>
      </w:r>
      <w:r>
        <w:t xml:space="preserve"> </w:t>
      </w:r>
      <w:r>
        <w:rPr>
          <w:i/>
        </w:rPr>
        <w:t>K = u, v, w</w:t>
      </w:r>
      <w:r>
        <w:t xml:space="preserve">) and </w:t>
      </w:r>
      <w:r w:rsidR="001A3F24">
        <w:t xml:space="preserve">each of </w:t>
      </w:r>
      <w:r>
        <w:t xml:space="preserve">the scaling factors </w:t>
      </w:r>
      <w:r w:rsidR="007E3AEC" w:rsidRPr="00FF26AB">
        <w:rPr>
          <w:position w:val="-14"/>
        </w:rPr>
        <w:object w:dxaOrig="420" w:dyaOrig="360">
          <v:shape id="_x0000_i1155" type="#_x0000_t75" style="width:22.05pt;height:19.35pt" o:ole="">
            <v:imagedata r:id="rId300" o:title=""/>
          </v:shape>
          <o:OLEObject Type="Embed" ProgID="Equation.DSMT4" ShapeID="_x0000_i1155" DrawAspect="Content" ObjectID="_1432636139" r:id="rId326"/>
        </w:object>
      </w:r>
      <w:r>
        <w:t xml:space="preserve"> and </w:t>
      </w:r>
      <w:r w:rsidR="007E3AEC" w:rsidRPr="00FF26AB">
        <w:rPr>
          <w:position w:val="-14"/>
        </w:rPr>
        <w:object w:dxaOrig="400" w:dyaOrig="360">
          <v:shape id="_x0000_i1156" type="#_x0000_t75" style="width:19.35pt;height:19.35pt" o:ole="">
            <v:imagedata r:id="rId273" o:title=""/>
          </v:shape>
          <o:OLEObject Type="Embed" ProgID="Equation.DSMT4" ShapeID="_x0000_i1156" DrawAspect="Content" ObjectID="_1432636140" r:id="rId327"/>
        </w:object>
      </w:r>
      <w:r>
        <w:t xml:space="preserve"> are functions of </w:t>
      </w:r>
      <w:r>
        <w:rPr>
          <w:i/>
        </w:rPr>
        <w:t>RICH_NO</w:t>
      </w:r>
      <w:r>
        <w:t>.</w:t>
      </w:r>
      <w:r w:rsidR="008533BD">
        <w:t xml:space="preserve"> </w:t>
      </w:r>
      <w:r w:rsidR="00013EBF">
        <w:fldChar w:fldCharType="begin"/>
      </w:r>
      <w:r>
        <w:instrText xml:space="preserve"> REF  Figure_WF_xxD_std \h </w:instrText>
      </w:r>
      <w:r w:rsidR="00013EBF">
        <w:fldChar w:fldCharType="separate"/>
      </w:r>
      <w:r w:rsidR="00263541">
        <w:t xml:space="preserve">Figure </w:t>
      </w:r>
      <w:r w:rsidR="00263541">
        <w:rPr>
          <w:noProof/>
        </w:rPr>
        <w:t>22</w:t>
      </w:r>
      <w:r w:rsidR="00013EBF">
        <w:fldChar w:fldCharType="end"/>
      </w:r>
      <w:r>
        <w:t xml:space="preserve"> shows the standard deviations for the three wind components and the ratios between the components’ standard deviations.</w:t>
      </w:r>
    </w:p>
    <w:p w:rsidR="009C0572" w:rsidRDefault="009C0572" w:rsidP="009C0572">
      <w:pPr>
        <w:pStyle w:val="NRELText"/>
      </w:pPr>
      <w:r>
        <w:t xml:space="preserve">For unstable flows, the WF_14D model modifies the SMOOTH-model low- and high-frequency peaks </w:t>
      </w:r>
      <w:r w:rsidR="001A3F24">
        <w:t xml:space="preserve">listed in </w:t>
      </w:r>
      <w:r>
        <w:t xml:space="preserve">Eq. </w:t>
      </w:r>
      <w:r w:rsidR="00013EBF">
        <w:fldChar w:fldCharType="begin"/>
      </w:r>
      <w:r>
        <w:instrText xml:space="preserve"> REF Eqn_SMOOTH_Unstable_u \h </w:instrText>
      </w:r>
      <w:r w:rsidR="00013EBF">
        <w:fldChar w:fldCharType="separate"/>
      </w:r>
      <w:r w:rsidR="00263541">
        <w:rPr>
          <w:noProof/>
        </w:rPr>
        <w:t>(33)</w:t>
      </w:r>
      <w:r w:rsidR="00013EBF">
        <w:fldChar w:fldCharType="end"/>
      </w:r>
      <w:r>
        <w:t xml:space="preserve"> </w:t>
      </w:r>
      <w:r w:rsidR="001A3F24">
        <w:t>through Eq.</w:t>
      </w:r>
      <w:r>
        <w:t xml:space="preserve"> </w:t>
      </w:r>
      <w:r w:rsidR="00013EBF">
        <w:fldChar w:fldCharType="begin"/>
      </w:r>
      <w:r>
        <w:instrText xml:space="preserve"> REF Eqn_SMOOTH_Unstable_w \h </w:instrText>
      </w:r>
      <w:r w:rsidR="00013EBF">
        <w:fldChar w:fldCharType="separate"/>
      </w:r>
      <w:r w:rsidR="00263541">
        <w:rPr>
          <w:noProof/>
        </w:rPr>
        <w:t>(35)</w:t>
      </w:r>
      <w:r w:rsidR="00013EBF">
        <w:fldChar w:fldCharType="end"/>
      </w:r>
      <w:r>
        <w:t>:</w:t>
      </w:r>
    </w:p>
    <w:p w:rsidR="009C0572" w:rsidRDefault="009C0572" w:rsidP="009C0572">
      <w:pPr>
        <w:pStyle w:val="MTDisplayEquation"/>
      </w:pPr>
      <w:r>
        <w:tab/>
      </w:r>
      <w:r w:rsidR="003B3E1B" w:rsidRPr="00F302AC">
        <w:rPr>
          <w:position w:val="-28"/>
        </w:rPr>
        <w:object w:dxaOrig="6460" w:dyaOrig="700">
          <v:shape id="_x0000_i1157" type="#_x0000_t75" style="width:322.95pt;height:37.6pt" o:ole="">
            <v:imagedata r:id="rId328" o:title=""/>
          </v:shape>
          <o:OLEObject Type="Embed" ProgID="Equation.DSMT4" ShapeID="_x0000_i1157" DrawAspect="Content" ObjectID="_1432636141" r:id="rId329"/>
        </w:object>
      </w:r>
      <w:r w:rsidRPr="003D2269">
        <w:t>.</w:t>
      </w:r>
      <w:r>
        <w:tab/>
      </w:r>
      <w:r w:rsidR="00013EBF">
        <w:fldChar w:fldCharType="begin"/>
      </w:r>
      <w:r w:rsidR="00DC083A">
        <w:instrText xml:space="preserve"> SEQ Eqn  \n \# "(0)" \* MERGEFORMAT  \* MERGEFORMAT </w:instrText>
      </w:r>
      <w:r w:rsidR="00013EBF">
        <w:fldChar w:fldCharType="separate"/>
      </w:r>
      <w:r w:rsidR="00263541">
        <w:rPr>
          <w:noProof/>
        </w:rPr>
        <w:t>(45)</w:t>
      </w:r>
      <w:r w:rsidR="00013EBF">
        <w:rPr>
          <w:noProof/>
        </w:rPr>
        <w:fldChar w:fldCharType="end"/>
      </w:r>
    </w:p>
    <w:p w:rsidR="009C0572" w:rsidRDefault="0077108B" w:rsidP="009C0572">
      <w:pPr>
        <w:pStyle w:val="NRELText"/>
      </w:pPr>
      <w:r>
        <w:rPr>
          <w:noProof/>
        </w:rPr>
        <w:pict>
          <v:shape id="_x0000_s1797" type="#_x0000_t202" style="position:absolute;margin-left:0;margin-top:0;width:468pt;height:277.9pt;z-index:251658240;mso-wrap-distance-top:3.6pt;mso-position-horizontal:center;mso-position-horizontal-relative:margin;mso-position-vertical:bottom;mso-position-vertical-relative:margin;v-text-anchor:bottom" o:allowoverlap="f" stroked="f">
            <v:textbox style="mso-next-textbox:#_x0000_s1797"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rPr>
                      <w:rStyle w:val="NRELTableTextChar"/>
                    </w:rPr>
                  </w:pPr>
                  <w:r w:rsidRPr="00525C1F">
                    <w:t xml:space="preserve"> </w:t>
                  </w:r>
                  <w:r>
                    <w:rPr>
                      <w:noProof/>
                    </w:rPr>
                    <w:drawing>
                      <wp:inline distT="0" distB="0" distL="0" distR="0" wp14:anchorId="2094A1F9" wp14:editId="01167EC4">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263541" w:rsidRDefault="00263541" w:rsidP="00EE6E1C">
                  <w:pPr>
                    <w:pStyle w:val="NRELFigureCaption"/>
                  </w:pPr>
                  <w:bookmarkStart w:id="215" w:name="Figure_WF_xxD_std"/>
                  <w:bookmarkStart w:id="216" w:name="_Toc335905357"/>
                  <w:bookmarkStart w:id="217" w:name="_Toc336257209"/>
                  <w:r>
                    <w:t xml:space="preserve">Figure </w:t>
                  </w:r>
                  <w:fldSimple w:instr=" SEQ Figures \* MERGEFORMAT ">
                    <w:r>
                      <w:rPr>
                        <w:noProof/>
                      </w:rPr>
                      <w:t>22</w:t>
                    </w:r>
                  </w:fldSimple>
                  <w:bookmarkEnd w:id="215"/>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216"/>
                  <w:bookmarkEnd w:id="217"/>
                </w:p>
              </w:txbxContent>
            </v:textbox>
            <w10:wrap type="square" anchorx="margin" anchory="margin"/>
          </v:shape>
        </w:pict>
      </w:r>
      <w:r w:rsidR="009C0572">
        <w:t xml:space="preserve">The </w:t>
      </w:r>
      <w:r w:rsidR="009C0572">
        <w:rPr>
          <w:i/>
        </w:rPr>
        <w:t>u</w:t>
      </w:r>
      <w:r w:rsidR="009C0572">
        <w:t xml:space="preserve">- and </w:t>
      </w:r>
      <w:r w:rsidR="009C0572">
        <w:rPr>
          <w:i/>
        </w:rPr>
        <w:t>w</w:t>
      </w:r>
      <w:r w:rsidR="009C0572">
        <w:t>-component spectra have two peaks (</w:t>
      </w:r>
      <w:r w:rsidR="009C0572">
        <w:rPr>
          <w:i/>
        </w:rPr>
        <w:t>NumPeaks</w:t>
      </w:r>
      <w:r w:rsidR="009C0572" w:rsidRPr="008B3A25">
        <w:rPr>
          <w:i/>
          <w:vertAlign w:val="subscript"/>
        </w:rPr>
        <w:t>K</w:t>
      </w:r>
      <w:r w:rsidR="009C0572" w:rsidRPr="00B61404">
        <w:rPr>
          <w:i/>
        </w:rPr>
        <w:t> = 2</w:t>
      </w:r>
      <w:r w:rsidR="009C0572">
        <w:rPr>
          <w:i/>
        </w:rPr>
        <w:t>,</w:t>
      </w:r>
      <w:r w:rsidR="009C0572">
        <w:t xml:space="preserve"> </w:t>
      </w:r>
      <w:r w:rsidR="009C0572">
        <w:rPr>
          <w:i/>
        </w:rPr>
        <w:t>K = u, w</w:t>
      </w:r>
      <w:r w:rsidR="003641CA" w:rsidRPr="003641CA">
        <w:t>)</w:t>
      </w:r>
      <w:r w:rsidR="009C0572">
        <w:t>.</w:t>
      </w:r>
      <w:r w:rsidR="008533BD">
        <w:t xml:space="preserve"> </w:t>
      </w:r>
      <w:r w:rsidR="009C0572">
        <w:t xml:space="preserve">For the </w:t>
      </w:r>
      <w:r w:rsidR="009C0572">
        <w:rPr>
          <w:i/>
        </w:rPr>
        <w:t>v</w:t>
      </w:r>
      <w:r w:rsidR="009C0572">
        <w:t>-component spectra, Kelley found a third peak (</w:t>
      </w:r>
      <w:r w:rsidR="009C0572">
        <w:rPr>
          <w:i/>
        </w:rPr>
        <w:t>NumPeaks</w:t>
      </w:r>
      <w:r w:rsidR="009C0572">
        <w:rPr>
          <w:i/>
          <w:vertAlign w:val="subscript"/>
        </w:rPr>
        <w:t>v</w:t>
      </w:r>
      <w:r w:rsidR="009C0572" w:rsidRPr="00B61404">
        <w:rPr>
          <w:i/>
        </w:rPr>
        <w:t> = </w:t>
      </w:r>
      <w:r w:rsidR="009C0572">
        <w:rPr>
          <w:i/>
        </w:rPr>
        <w:t>3</w:t>
      </w:r>
      <w:r w:rsidR="009C0572">
        <w:t>), which he attributed to wakes from the wind turbines upstream.</w:t>
      </w:r>
      <w:r w:rsidR="008533BD">
        <w:rPr>
          <w:i/>
        </w:rPr>
        <w:t xml:space="preserve"> </w:t>
      </w:r>
      <w:r w:rsidR="009C0572">
        <w:t xml:space="preserve">The scaling factors </w:t>
      </w:r>
      <w:r w:rsidR="007E3AEC" w:rsidRPr="00FF26AB">
        <w:rPr>
          <w:position w:val="-14"/>
        </w:rPr>
        <w:object w:dxaOrig="420" w:dyaOrig="360">
          <v:shape id="_x0000_i1158" type="#_x0000_t75" style="width:22.05pt;height:19.35pt" o:ole="">
            <v:imagedata r:id="rId300" o:title=""/>
          </v:shape>
          <o:OLEObject Type="Embed" ProgID="Equation.DSMT4" ShapeID="_x0000_i1158" DrawAspect="Content" ObjectID="_1432636142" r:id="rId331"/>
        </w:object>
      </w:r>
      <w:r w:rsidR="009C0572">
        <w:t xml:space="preserve"> and </w:t>
      </w:r>
      <w:r w:rsidR="007E3AEC" w:rsidRPr="00FF26AB">
        <w:rPr>
          <w:position w:val="-14"/>
        </w:rPr>
        <w:object w:dxaOrig="400" w:dyaOrig="360">
          <v:shape id="_x0000_i1159" type="#_x0000_t75" style="width:19.35pt;height:19.35pt" o:ole="">
            <v:imagedata r:id="rId273" o:title=""/>
          </v:shape>
          <o:OLEObject Type="Embed" ProgID="Equation.DSMT4" ShapeID="_x0000_i1159" DrawAspect="Content" ObjectID="_1432636143" r:id="rId332"/>
        </w:object>
      </w:r>
      <w:r w:rsidR="009C0572">
        <w:t xml:space="preserve">, </w:t>
      </w:r>
      <w:r w:rsidR="009C0572" w:rsidRPr="009D0252">
        <w:rPr>
          <w:position w:val="-10"/>
        </w:rPr>
        <w:object w:dxaOrig="1980" w:dyaOrig="320">
          <v:shape id="_x0000_i1160" type="#_x0000_t75" style="width:101.55pt;height:16.1pt" o:ole="">
            <v:imagedata r:id="rId333" o:title=""/>
          </v:shape>
          <o:OLEObject Type="Embed" ProgID="Equation.DSMT4" ShapeID="_x0000_i1160" DrawAspect="Content" ObjectID="_1432636144" r:id="rId334"/>
        </w:object>
      </w:r>
      <w:r w:rsidR="009C0572">
        <w:t>,</w:t>
      </w:r>
      <w:r w:rsidR="00B5401A">
        <w:t xml:space="preserve"> </w:t>
      </w:r>
      <w:r w:rsidR="009C0572">
        <w:t xml:space="preserve">are functions of the </w:t>
      </w:r>
      <w:r w:rsidR="009C0572">
        <w:rPr>
          <w:i/>
        </w:rPr>
        <w:t>RICH_NO</w:t>
      </w:r>
      <w:r w:rsidR="009C0572">
        <w:t xml:space="preserve"> parameter.</w:t>
      </w:r>
      <w:r w:rsidR="008533BD">
        <w:t xml:space="preserve"> </w:t>
      </w:r>
      <w:r w:rsidR="009C0572">
        <w:t xml:space="preserve">The resulting standard deviations are similar to those of the unstable SMOOTH-model, scaled by the </w:t>
      </w:r>
      <w:r w:rsidR="007E3AEC" w:rsidRPr="00FF26AB">
        <w:rPr>
          <w:position w:val="-14"/>
        </w:rPr>
        <w:object w:dxaOrig="420" w:dyaOrig="360">
          <v:shape id="_x0000_i1161" type="#_x0000_t75" style="width:22.05pt;height:19.35pt" o:ole="">
            <v:imagedata r:id="rId300" o:title=""/>
          </v:shape>
          <o:OLEObject Type="Embed" ProgID="Equation.DSMT4" ShapeID="_x0000_i1161" DrawAspect="Content" ObjectID="_1432636145" r:id="rId335"/>
        </w:object>
      </w:r>
      <w:r w:rsidR="009C0572">
        <w:t xml:space="preserve"> </w:t>
      </w:r>
      <w:r w:rsidR="009C0572" w:rsidRPr="001E269C">
        <w:t>terms</w:t>
      </w:r>
      <w:r w:rsidR="009C0572">
        <w:t>.</w:t>
      </w:r>
    </w:p>
    <w:p w:rsidR="00C1735C" w:rsidRDefault="00C1735C" w:rsidP="00C1735C">
      <w:pPr>
        <w:pStyle w:val="Head2"/>
      </w:pPr>
      <w:bookmarkStart w:id="218" w:name="_Toc336257158"/>
      <w:r>
        <w:t>WF_07D:</w:t>
      </w:r>
      <w:r w:rsidRPr="00FE6803">
        <w:t xml:space="preserve"> </w:t>
      </w:r>
      <w:r>
        <w:t>The NREL Wind Farm, Downwind Model</w:t>
      </w:r>
      <w:r w:rsidR="00DE63A8">
        <w:t xml:space="preserve"> (7 Rotor</w:t>
      </w:r>
      <w:r w:rsidR="003641CA">
        <w:t xml:space="preserve"> </w:t>
      </w:r>
      <w:r w:rsidR="00DE63A8">
        <w:t>Diameters)</w:t>
      </w:r>
      <w:bookmarkEnd w:id="218"/>
    </w:p>
    <w:p w:rsidR="00C1735C" w:rsidRDefault="00C1735C" w:rsidP="00C1735C">
      <w:pPr>
        <w:pStyle w:val="NRELText"/>
      </w:pPr>
      <w:r>
        <w:t xml:space="preserve">The scaling for the WF_07D wind-farm model is based on measurements taken </w:t>
      </w:r>
      <w:r w:rsidR="00AF1B4E">
        <w:t>at row 37 of</w:t>
      </w:r>
      <w:r>
        <w:t xml:space="preserve"> a </w:t>
      </w:r>
      <w:r w:rsidR="00AF1B4E">
        <w:t xml:space="preserve">41-row </w:t>
      </w:r>
      <w:r>
        <w:t xml:space="preserve">wind </w:t>
      </w:r>
      <w:r w:rsidR="001A3F24">
        <w:t xml:space="preserve">plant </w:t>
      </w:r>
      <w:r>
        <w:t>in San Gorgonio Pass, California</w:t>
      </w:r>
      <w:r w:rsidR="003D5101">
        <w:t xml:space="preserve"> for the</w:t>
      </w:r>
      <w:r w:rsidR="00E97AEC">
        <w:t xml:space="preserve"> SERI Thin</w:t>
      </w:r>
      <w:r w:rsidR="001A3F24">
        <w:t>-</w:t>
      </w:r>
      <w:r w:rsidR="00E97AEC">
        <w:t xml:space="preserve">Airfoil Blade Atmospheric Performance Test </w:t>
      </w:r>
      <w:bookmarkStart w:id="219" w:name="Reference_WF_07D"/>
      <w:r w:rsidR="00E97AEC" w:rsidRPr="004776DE">
        <w:t>[</w:t>
      </w:r>
      <w:fldSimple w:instr=" SEQ References \* MERGEFORMAT ">
        <w:r w:rsidR="00263541">
          <w:rPr>
            <w:noProof/>
          </w:rPr>
          <w:t>32</w:t>
        </w:r>
      </w:fldSimple>
      <w:r w:rsidR="00E97AEC" w:rsidRPr="004776DE">
        <w:t>]</w:t>
      </w:r>
      <w:bookmarkEnd w:id="219"/>
      <w:r w:rsidR="00E97AEC">
        <w:t xml:space="preserve">. </w:t>
      </w:r>
      <w:r w:rsidR="00AF1B4E">
        <w:t xml:space="preserve">The 16-Hz measurements were </w:t>
      </w:r>
      <w:r w:rsidR="00D643E3">
        <w:t>obtained from a three-axis</w:t>
      </w:r>
      <w:r w:rsidR="00AF1B4E">
        <w:t xml:space="preserve"> sonic anemometer 23-m above the ground</w:t>
      </w:r>
      <w:r>
        <w:t xml:space="preserve">, </w:t>
      </w:r>
      <w:r w:rsidR="00465F04">
        <w:t xml:space="preserve">on a tower approximately </w:t>
      </w:r>
      <w:r>
        <w:t>7-rotor-diameter</w:t>
      </w:r>
      <w:r w:rsidR="00465F04">
        <w:t>s</w:t>
      </w:r>
      <w:r>
        <w:t xml:space="preserve"> downwind</w:t>
      </w:r>
      <w:r w:rsidR="00465F04">
        <w:t xml:space="preserve"> </w:t>
      </w:r>
      <w:r w:rsidR="003D5101">
        <w:t xml:space="preserve">of </w:t>
      </w:r>
      <w:r w:rsidR="001A3F24">
        <w:t xml:space="preserve">a </w:t>
      </w:r>
      <w:r w:rsidR="003D5101">
        <w:t>row of operating Micon 65/13 wind turbines.</w:t>
      </w:r>
    </w:p>
    <w:p w:rsidR="00C1735C" w:rsidRDefault="00E32AC8" w:rsidP="00C1735C">
      <w:pPr>
        <w:pStyle w:val="NRELText"/>
      </w:pPr>
      <w:r>
        <w:t>These measurements were used to calculate the scaling for coherent structures and default input parameters.</w:t>
      </w:r>
      <w:r w:rsidR="008533BD">
        <w:t xml:space="preserve"> </w:t>
      </w:r>
      <w:r w:rsidR="001A3F24">
        <w:t>T</w:t>
      </w:r>
      <w:r w:rsidR="00C1735C">
        <w:t>he measurements used to form the scaling for the WF_07D model</w:t>
      </w:r>
      <w:r w:rsidR="001A3F24">
        <w:t>, however,</w:t>
      </w:r>
      <w:r w:rsidR="00C1735C">
        <w:t xml:space="preserve"> were </w:t>
      </w:r>
      <w:r w:rsidR="00C1735C">
        <w:lastRenderedPageBreak/>
        <w:t>not sufficient to develop spectral scaling</w:t>
      </w:r>
      <w:r w:rsidR="00AB622B">
        <w:t xml:space="preserve"> or spatial coherence</w:t>
      </w:r>
      <w:r w:rsidR="00C1735C">
        <w:t>.</w:t>
      </w:r>
      <w:r w:rsidR="008533BD">
        <w:t xml:space="preserve"> </w:t>
      </w:r>
      <w:r w:rsidR="00C1735C">
        <w:t xml:space="preserve">As a result, the WF_07D model uses the same equations for the velocity spectra </w:t>
      </w:r>
      <w:r w:rsidR="00AB622B">
        <w:t xml:space="preserve">and spatial coherence </w:t>
      </w:r>
      <w:r w:rsidR="00465F04">
        <w:t>as the WF_14D model.</w:t>
      </w:r>
    </w:p>
    <w:p w:rsidR="00E0079E" w:rsidRDefault="00E0079E" w:rsidP="002956C5">
      <w:pPr>
        <w:pStyle w:val="Head2"/>
      </w:pPr>
      <w:bookmarkStart w:id="220" w:name="_Toc336257159"/>
      <w:r>
        <w:t>TIDAL: The NREL/UW Tidal Channel Model</w:t>
      </w:r>
      <w:bookmarkEnd w:id="220"/>
    </w:p>
    <w:p w:rsidR="00E0079E" w:rsidRDefault="00212698" w:rsidP="00C1735C">
      <w:pPr>
        <w:pStyle w:val="NRELText"/>
      </w:pPr>
      <w:r>
        <w:t xml:space="preserve">The </w:t>
      </w:r>
      <w:r w:rsidR="00E0079E">
        <w:t xml:space="preserve">TIDAL model </w:t>
      </w:r>
      <w:r w:rsidR="00530008">
        <w:t xml:space="preserve">for water turbulence </w:t>
      </w:r>
      <w:r w:rsidR="00E0079E">
        <w:t xml:space="preserve">is based on measurements taken near Marrowstone Island </w:t>
      </w:r>
      <w:r>
        <w:t>in Puget Sound Washington</w:t>
      </w:r>
      <w:r w:rsidR="00DC083A">
        <w:t xml:space="preserve"> </w:t>
      </w:r>
      <w:bookmarkStart w:id="221" w:name="Reference_TidalMeasurements"/>
      <w:r w:rsidR="00DC083A" w:rsidRPr="004776DE">
        <w:t>[</w:t>
      </w:r>
      <w:r w:rsidR="00013EBF">
        <w:fldChar w:fldCharType="begin"/>
      </w:r>
      <w:r w:rsidR="00DC083A">
        <w:instrText xml:space="preserve"> SEQ References \* MERGEFORMAT </w:instrText>
      </w:r>
      <w:r w:rsidR="00013EBF">
        <w:fldChar w:fldCharType="separate"/>
      </w:r>
      <w:r w:rsidR="00263541">
        <w:rPr>
          <w:noProof/>
        </w:rPr>
        <w:t>33</w:t>
      </w:r>
      <w:r w:rsidR="00013EBF">
        <w:rPr>
          <w:noProof/>
        </w:rPr>
        <w:fldChar w:fldCharType="end"/>
      </w:r>
      <w:r w:rsidR="00DC083A" w:rsidRPr="004776DE">
        <w:t>]</w:t>
      </w:r>
      <w:bookmarkEnd w:id="221"/>
      <w:r w:rsidR="00E0079E">
        <w:t>.</w:t>
      </w:r>
      <w:r w:rsidR="0084511A">
        <w:t xml:space="preserve"> </w:t>
      </w:r>
      <w:r w:rsidR="00846C7C">
        <w:t>These measurements were taken in a tidally-mixed tidal boundary laye</w:t>
      </w:r>
      <w:r w:rsidR="002159D0">
        <w:t>r 4.6</w:t>
      </w:r>
      <w:r w:rsidR="006A0DA2">
        <w:t xml:space="preserve"> </w:t>
      </w:r>
      <w:r w:rsidR="002159D0">
        <w:t>m</w:t>
      </w:r>
      <w:r w:rsidR="006A0DA2">
        <w:t>eters</w:t>
      </w:r>
      <w:r w:rsidR="002159D0">
        <w:t xml:space="preserve"> above the bottom in 18</w:t>
      </w:r>
      <w:r w:rsidR="006A0DA2">
        <w:t xml:space="preserve"> </w:t>
      </w:r>
      <w:r w:rsidR="00846C7C">
        <w:t>m</w:t>
      </w:r>
      <w:r w:rsidR="006A0DA2">
        <w:t>eters</w:t>
      </w:r>
      <w:r w:rsidR="00846C7C">
        <w:t xml:space="preserve"> of water. </w:t>
      </w:r>
      <w:r w:rsidR="0084511A">
        <w:t>The spectral form is essentially the same as the SMOOTH spectral model, but the spectral amplitude and shear are</w:t>
      </w:r>
      <w:r w:rsidR="00FA44DD">
        <w:t xml:space="preserve"> scaled directly based on </w:t>
      </w:r>
      <w:r w:rsidR="00846C7C">
        <w:t xml:space="preserve">this </w:t>
      </w:r>
      <w:r w:rsidR="00FA44DD">
        <w:t>tidal channel</w:t>
      </w:r>
      <w:r w:rsidR="005F186B">
        <w:t>’</w:t>
      </w:r>
      <w:r w:rsidR="00846C7C">
        <w:t>s</w:t>
      </w:r>
      <w:r w:rsidR="00FA44DD">
        <w:t xml:space="preserve"> </w:t>
      </w:r>
      <w:r w:rsidR="00846C7C">
        <w:t>turbulent kinetic energy</w:t>
      </w:r>
      <w:r w:rsidR="00FA44DD">
        <w:t xml:space="preserve"> </w:t>
      </w:r>
      <w:r w:rsidR="00846C7C">
        <w:t xml:space="preserve">(TKE) </w:t>
      </w:r>
      <w:r w:rsidR="00FA44DD">
        <w:t>and shear</w:t>
      </w:r>
      <w:r w:rsidR="0084511A">
        <w:t xml:space="preserve"> rather than implicitly from </w:t>
      </w:r>
      <w:r w:rsidR="00FA44DD">
        <w:t xml:space="preserve">atmospheric </w:t>
      </w:r>
      <w:r w:rsidR="0084511A">
        <w:t>boundary layer theory. In particular, the form is:</w:t>
      </w:r>
    </w:p>
    <w:p w:rsidR="00A247B5" w:rsidRDefault="00A247B5" w:rsidP="00A247B5">
      <w:pPr>
        <w:pStyle w:val="MTDisplayEquation"/>
      </w:pPr>
      <w:r>
        <w:tab/>
      </w:r>
      <w:r w:rsidR="00601CA0" w:rsidRPr="00601CA0">
        <w:rPr>
          <w:position w:val="-66"/>
        </w:rPr>
        <w:object w:dxaOrig="2560" w:dyaOrig="1380">
          <v:shape id="_x0000_i1162" type="#_x0000_t75" style="width:128.4pt;height:73.05pt" o:ole="">
            <v:imagedata r:id="rId336" o:title=""/>
          </v:shape>
          <o:OLEObject Type="Embed" ProgID="Equation.DSMT4" ShapeID="_x0000_i1162" DrawAspect="Content" ObjectID="_1432636146" r:id="rId337"/>
        </w:object>
      </w:r>
      <w:r w:rsidR="006A0DA2">
        <w:t>,</w:t>
      </w:r>
      <w:r>
        <w:tab/>
      </w:r>
      <w:r w:rsidR="00013EBF">
        <w:fldChar w:fldCharType="begin"/>
      </w:r>
      <w:r>
        <w:instrText xml:space="preserve"> SEQ Eqn  \n \# "(0)" \* MERGEFORMAT  \* MERGEFORMAT </w:instrText>
      </w:r>
      <w:r w:rsidR="00013EBF">
        <w:fldChar w:fldCharType="separate"/>
      </w:r>
      <w:r w:rsidR="00263541">
        <w:rPr>
          <w:noProof/>
        </w:rPr>
        <w:t>(46)</w:t>
      </w:r>
      <w:r w:rsidR="00013EBF">
        <w:rPr>
          <w:noProof/>
        </w:rPr>
        <w:fldChar w:fldCharType="end"/>
      </w:r>
    </w:p>
    <w:p w:rsidR="00FA44DD" w:rsidRDefault="006A0DA2" w:rsidP="00C1735C">
      <w:pPr>
        <w:pStyle w:val="NRELText"/>
      </w:pPr>
      <w:r>
        <w:t>w</w:t>
      </w:r>
      <w:r w:rsidR="00E86CE2">
        <w:t>here</w:t>
      </w:r>
      <w:r w:rsidR="00FA44DD">
        <w:t xml:space="preserve"> the empirically determined coefficients are</w:t>
      </w:r>
      <w:r w:rsidR="00546FC3">
        <w:t xml:space="preserve"> (for frequency, </w:t>
      </w:r>
      <w:r w:rsidR="00546FC3" w:rsidRPr="002F6DFD">
        <w:rPr>
          <w:i/>
        </w:rPr>
        <w:t>f</w:t>
      </w:r>
      <w:r w:rsidR="00546FC3">
        <w:t>, in h</w:t>
      </w:r>
      <w:r>
        <w:t>ert</w:t>
      </w:r>
      <w:r w:rsidR="00546FC3">
        <w:t xml:space="preserve">z and </w:t>
      </w:r>
      <w:r w:rsidRPr="001900A9">
        <w:t>∂</w:t>
      </w:r>
      <w:r w:rsidRPr="00913897">
        <w:rPr>
          <w:i/>
        </w:rPr>
        <w:t>u</w:t>
      </w:r>
      <w:r w:rsidRPr="001900A9">
        <w:t>/∂</w:t>
      </w:r>
      <w:r w:rsidRPr="00913897">
        <w:rPr>
          <w:i/>
        </w:rPr>
        <w:t>z</w:t>
      </w:r>
      <w:r w:rsidR="00546FC3">
        <w:t xml:space="preserve"> in 1/s</w:t>
      </w:r>
      <w:r>
        <w:t>econd</w:t>
      </w:r>
      <w:r w:rsidR="00546FC3">
        <w:t>)</w:t>
      </w:r>
      <w:r w:rsidR="00FA44DD">
        <w:t>:</w:t>
      </w:r>
    </w:p>
    <w:p w:rsidR="006A0DA2" w:rsidRDefault="006A0DA2" w:rsidP="006A0DA2">
      <w:pPr>
        <w:pStyle w:val="MTDisplayEquation"/>
      </w:pPr>
      <w:r>
        <w:tab/>
      </w:r>
      <w:r w:rsidRPr="002F6DFD">
        <w:rPr>
          <w:position w:val="-48"/>
        </w:rPr>
        <w:object w:dxaOrig="3100" w:dyaOrig="1060">
          <v:shape id="_x0000_i1163" type="#_x0000_t75" style="width:154.75pt;height:56.4pt" o:ole="">
            <v:imagedata r:id="rId338" o:title=""/>
          </v:shape>
          <o:OLEObject Type="Embed" ProgID="Equation.DSMT4" ShapeID="_x0000_i1163" DrawAspect="Content" ObjectID="_1432636147" r:id="rId339"/>
        </w:object>
      </w:r>
      <w:r w:rsidRPr="002F6DFD">
        <w:t>.</w:t>
      </w:r>
      <w:r>
        <w:tab/>
      </w:r>
      <w:r w:rsidR="00013EBF">
        <w:fldChar w:fldCharType="begin"/>
      </w:r>
      <w:r>
        <w:instrText xml:space="preserve"> SEQ Eqn  \n \# "(0)" \* MERGEFORMAT  \* MERGEFORMAT </w:instrText>
      </w:r>
      <w:r w:rsidR="00013EBF">
        <w:fldChar w:fldCharType="separate"/>
      </w:r>
      <w:r w:rsidR="00263541">
        <w:rPr>
          <w:noProof/>
        </w:rPr>
        <w:t>(47)</w:t>
      </w:r>
      <w:r w:rsidR="00013EBF">
        <w:rPr>
          <w:noProof/>
        </w:rPr>
        <w:fldChar w:fldCharType="end"/>
      </w:r>
    </w:p>
    <w:p w:rsidR="0091460D" w:rsidRDefault="001900A9" w:rsidP="006354DD">
      <w:pPr>
        <w:pStyle w:val="NRELText"/>
        <w:rPr>
          <w:rFonts w:cs="Times New Roman"/>
        </w:rPr>
      </w:pPr>
      <w:r w:rsidRPr="001900A9">
        <w:t>The shear, ∂</w:t>
      </w:r>
      <w:r w:rsidR="00DE30EC" w:rsidRPr="002F6DFD">
        <w:rPr>
          <w:i/>
        </w:rPr>
        <w:t>u</w:t>
      </w:r>
      <w:r w:rsidRPr="001900A9">
        <w:t>/∂</w:t>
      </w:r>
      <w:r w:rsidR="00DE30EC" w:rsidRPr="002F6DFD">
        <w:rPr>
          <w:i/>
        </w:rPr>
        <w:t>z</w:t>
      </w:r>
      <w:r w:rsidRPr="001900A9">
        <w:t xml:space="preserve">, is calculated internally from the specified mean velocity profile. In the case of </w:t>
      </w:r>
      <w:r>
        <w:t xml:space="preserve">a logarithmic velocity profile, the shear is proportional to </w:t>
      </w:r>
      <w:r w:rsidR="00DE30EC" w:rsidRPr="002F6DFD">
        <w:rPr>
          <w:i/>
        </w:rPr>
        <w:t>u</w:t>
      </w:r>
      <w:r>
        <w:t>/</w:t>
      </w:r>
      <w:r w:rsidR="00DE30EC" w:rsidRPr="002F6DFD">
        <w:rPr>
          <w:i/>
        </w:rPr>
        <w:t>z</w:t>
      </w:r>
      <w:r>
        <w:t xml:space="preserve"> and this form is essentially the same as the SMOOTH spectral model. The component-</w:t>
      </w:r>
      <w:r w:rsidR="005F186B">
        <w:t>TKE</w:t>
      </w:r>
      <w:r>
        <w:t xml:space="preserve"> level</w:t>
      </w:r>
      <w:r w:rsidR="0091460D">
        <w:t>s</w:t>
      </w:r>
      <w:r>
        <w:t xml:space="preserve">, </w:t>
      </w:r>
      <w:r w:rsidR="00DE30EC" w:rsidRPr="002F6DFD">
        <w:rPr>
          <w:rFonts w:cs="Times New Roman"/>
          <w:i/>
        </w:rPr>
        <w:t>σ</w:t>
      </w:r>
      <w:r w:rsidR="00DE30EC" w:rsidRPr="002F6DFD">
        <w:rPr>
          <w:rFonts w:cs="Times New Roman"/>
          <w:i/>
          <w:vertAlign w:val="subscript"/>
        </w:rPr>
        <w:t>K</w:t>
      </w:r>
      <w:r w:rsidR="00DE30EC" w:rsidRPr="002F6DFD">
        <w:rPr>
          <w:rFonts w:cs="Times New Roman"/>
          <w:i/>
          <w:vertAlign w:val="superscript"/>
        </w:rPr>
        <w:t>2</w:t>
      </w:r>
      <w:r>
        <w:rPr>
          <w:rFonts w:cs="Times New Roman"/>
          <w:i/>
        </w:rPr>
        <w:t xml:space="preserve"> </w:t>
      </w:r>
      <w:r>
        <w:rPr>
          <w:rFonts w:cs="Times New Roman"/>
        </w:rPr>
        <w:t xml:space="preserve">are determined based on an exponential profile proportional to </w:t>
      </w:r>
      <w:r w:rsidRPr="002F6DFD">
        <w:rPr>
          <w:rFonts w:cs="Times New Roman"/>
          <w:i/>
        </w:rPr>
        <w:t>UStar</w:t>
      </w:r>
      <w:r w:rsidR="00DE30EC" w:rsidRPr="002F6DFD">
        <w:rPr>
          <w:rFonts w:cs="Times New Roman"/>
          <w:vertAlign w:val="superscript"/>
        </w:rPr>
        <w:t>2</w:t>
      </w:r>
      <w:r w:rsidR="0091460D">
        <w:rPr>
          <w:rFonts w:cs="Times New Roman"/>
        </w:rPr>
        <w:t>:</w:t>
      </w:r>
    </w:p>
    <w:p w:rsidR="005F186B" w:rsidRDefault="005F186B" w:rsidP="005F186B">
      <w:pPr>
        <w:pStyle w:val="MTDisplayEquation"/>
      </w:pPr>
      <w:r>
        <w:tab/>
      </w:r>
      <w:r w:rsidRPr="005F186B">
        <w:rPr>
          <w:position w:val="-10"/>
        </w:rPr>
        <w:object w:dxaOrig="2280" w:dyaOrig="360">
          <v:shape id="_x0000_i1164" type="#_x0000_t75" style="width:114.45pt;height:19.35pt" o:ole="">
            <v:imagedata r:id="rId340" o:title=""/>
          </v:shape>
          <o:OLEObject Type="Embed" ProgID="Equation.DSMT4" ShapeID="_x0000_i1164" DrawAspect="Content" ObjectID="_1432636148" r:id="rId341"/>
        </w:object>
      </w:r>
      <w:r>
        <w:t>,</w:t>
      </w:r>
      <w:r>
        <w:tab/>
      </w:r>
      <w:r w:rsidR="00013EBF">
        <w:fldChar w:fldCharType="begin"/>
      </w:r>
      <w:r>
        <w:instrText xml:space="preserve"> SEQ Eqn  \n \# "(0)" \* MERGEFORMAT  \* MERGEFORMAT </w:instrText>
      </w:r>
      <w:r w:rsidR="00013EBF">
        <w:fldChar w:fldCharType="separate"/>
      </w:r>
      <w:r w:rsidR="00263541">
        <w:rPr>
          <w:noProof/>
        </w:rPr>
        <w:t>(48)</w:t>
      </w:r>
      <w:r w:rsidR="00013EBF">
        <w:rPr>
          <w:noProof/>
        </w:rPr>
        <w:fldChar w:fldCharType="end"/>
      </w:r>
    </w:p>
    <w:p w:rsidR="002159D0" w:rsidRDefault="005F186B">
      <w:pPr>
        <w:pStyle w:val="NRELText"/>
        <w:rPr>
          <w:rFonts w:eastAsiaTheme="minorEastAsia"/>
        </w:rPr>
      </w:pPr>
      <w:r>
        <w:rPr>
          <w:rFonts w:eastAsiaTheme="minorEastAsia"/>
        </w:rPr>
        <w:t>w</w:t>
      </w:r>
      <w:r w:rsidR="000534F1">
        <w:rPr>
          <w:rFonts w:eastAsiaTheme="minorEastAsia"/>
        </w:rPr>
        <w:t xml:space="preserve">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rsidR="000534F1">
        <w:rPr>
          <w:rFonts w:eastAsiaTheme="minorEastAsia"/>
        </w:rPr>
        <w:t xml:space="preserve">, are empirically determined coefficients from the Marrowstone Island site.  </w:t>
      </w:r>
      <w:r w:rsidR="000534F1">
        <w:rPr>
          <w:rFonts w:eastAsiaTheme="minorEastAsia"/>
          <w:i/>
        </w:rPr>
        <w:t>R</w:t>
      </w:r>
      <w:r w:rsidR="000534F1" w:rsidRPr="002F6DFD">
        <w:rPr>
          <w:rFonts w:eastAsiaTheme="minorEastAsia"/>
          <w:i/>
        </w:rPr>
        <w:t>ef</w:t>
      </w:r>
      <w:r w:rsidR="000534F1">
        <w:rPr>
          <w:rFonts w:eastAsiaTheme="minorEastAsia"/>
          <w:i/>
        </w:rPr>
        <w:t>Ht</w:t>
      </w:r>
      <w:r w:rsidR="000534F1">
        <w:rPr>
          <w:rFonts w:eastAsiaTheme="minorEastAsia"/>
        </w:rPr>
        <w:t xml:space="preserve"> is the reference height input parameter at which the input parameter </w:t>
      </w:r>
      <w:r w:rsidR="000534F1" w:rsidRPr="002F6DFD">
        <w:rPr>
          <w:rFonts w:eastAsiaTheme="minorEastAsia"/>
          <w:i/>
        </w:rPr>
        <w:t>Uref</w:t>
      </w:r>
      <w:r w:rsidR="002159D0">
        <w:rPr>
          <w:rFonts w:eastAsiaTheme="minorEastAsia"/>
        </w:rPr>
        <w:t xml:space="preserve"> is specified</w:t>
      </w:r>
      <w:r w:rsidR="000534F1">
        <w:rPr>
          <w:rFonts w:eastAsiaTheme="minorEastAsia"/>
        </w:rPr>
        <w:t xml:space="preserve">. </w:t>
      </w:r>
      <w:r w:rsidR="002159D0">
        <w:rPr>
          <w:rFonts w:eastAsiaTheme="minorEastAsia"/>
        </w:rPr>
        <w:t xml:space="preserve">For simulating fully mixed tidally forced boundary layers, </w:t>
      </w:r>
      <w:r w:rsidR="002159D0" w:rsidRPr="00846C7C">
        <w:rPr>
          <w:rFonts w:eastAsiaTheme="minorEastAsia"/>
          <w:i/>
        </w:rPr>
        <w:t>RefH</w:t>
      </w:r>
      <w:r w:rsidR="002159D0">
        <w:rPr>
          <w:rFonts w:eastAsiaTheme="minorEastAsia"/>
          <w:i/>
        </w:rPr>
        <w:t>t</w:t>
      </w:r>
      <w:r w:rsidR="002159D0">
        <w:rPr>
          <w:rFonts w:eastAsiaTheme="minorEastAsia"/>
        </w:rPr>
        <w:t xml:space="preserve"> should be approximately equal to the water depth, and </w:t>
      </w:r>
      <w:r w:rsidR="002159D0" w:rsidRPr="002159D0">
        <w:rPr>
          <w:rFonts w:eastAsiaTheme="minorEastAsia"/>
          <w:i/>
        </w:rPr>
        <w:t>Uref</w:t>
      </w:r>
      <w:r w:rsidR="002159D0">
        <w:rPr>
          <w:rFonts w:eastAsiaTheme="minorEastAsia"/>
        </w:rPr>
        <w:t xml:space="preserve"> the surface velocity. </w:t>
      </w:r>
      <w:r w:rsidR="00786B16">
        <w:rPr>
          <w:rFonts w:eastAsiaTheme="minorEastAsia"/>
        </w:rPr>
        <w:t>A</w:t>
      </w:r>
      <w:r w:rsidR="00846C7C">
        <w:rPr>
          <w:rFonts w:eastAsiaTheme="minorEastAsia"/>
        </w:rPr>
        <w:t xml:space="preserve"> simple way </w:t>
      </w:r>
      <w:r w:rsidR="000534F1">
        <w:rPr>
          <w:rFonts w:eastAsiaTheme="minorEastAsia"/>
        </w:rPr>
        <w:t xml:space="preserve">to match </w:t>
      </w:r>
      <w:r w:rsidR="00846C7C">
        <w:rPr>
          <w:rFonts w:eastAsiaTheme="minorEastAsia"/>
        </w:rPr>
        <w:t xml:space="preserve">observed </w:t>
      </w:r>
      <w:r w:rsidR="000534F1">
        <w:rPr>
          <w:rFonts w:eastAsiaTheme="minorEastAsia"/>
        </w:rPr>
        <w:t>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rsidR="000534F1">
        <w:rPr>
          <w:rFonts w:eastAsiaTheme="minorEastAsia"/>
        </w:rPr>
        <w:t>) profiles</w:t>
      </w:r>
      <w:r w:rsidR="00786B16">
        <w:rPr>
          <w:rFonts w:eastAsiaTheme="minorEastAsia"/>
        </w:rPr>
        <w:t xml:space="preserve"> is to make minor adjustments to </w:t>
      </w:r>
      <w:r w:rsidR="00786B16" w:rsidRPr="002F6DFD">
        <w:rPr>
          <w:rFonts w:eastAsiaTheme="minorEastAsia"/>
          <w:i/>
        </w:rPr>
        <w:t>Uref</w:t>
      </w:r>
      <w:r w:rsidR="00786B16">
        <w:rPr>
          <w:rFonts w:eastAsiaTheme="minorEastAsia"/>
        </w:rPr>
        <w:t xml:space="preserve"> and </w:t>
      </w:r>
      <w:r w:rsidR="00786B16" w:rsidRPr="002F6DFD">
        <w:rPr>
          <w:rFonts w:eastAsiaTheme="minorEastAsia"/>
          <w:i/>
        </w:rPr>
        <w:t>RefHt</w:t>
      </w:r>
      <w:r w:rsidR="00846C7C">
        <w:rPr>
          <w:rFonts w:eastAsiaTheme="minorEastAsia"/>
        </w:rPr>
        <w:t>.</w:t>
      </w:r>
    </w:p>
    <w:p w:rsidR="00846C7C" w:rsidRPr="006C0D91" w:rsidRDefault="00530008">
      <w:pPr>
        <w:pStyle w:val="NRELText"/>
        <w:rPr>
          <w:rFonts w:asciiTheme="minorHAnsi" w:eastAsiaTheme="minorEastAsia" w:hAnsiTheme="minorHAnsi"/>
          <w:position w:val="-72"/>
        </w:rPr>
      </w:pPr>
      <w:r>
        <w:rPr>
          <w:rFonts w:eastAsiaTheme="minorEastAsia"/>
        </w:rPr>
        <w:t xml:space="preserve">The </w:t>
      </w:r>
      <w:r w:rsidR="002159D0">
        <w:rPr>
          <w:rFonts w:eastAsiaTheme="minorEastAsia"/>
        </w:rPr>
        <w:t xml:space="preserve">TurbSim </w:t>
      </w:r>
      <w:r>
        <w:rPr>
          <w:rFonts w:eastAsiaTheme="minorEastAsia"/>
        </w:rPr>
        <w:t xml:space="preserve">archive includes </w:t>
      </w:r>
      <w:r w:rsidR="002159D0">
        <w:rPr>
          <w:rFonts w:eastAsiaTheme="minorEastAsia"/>
        </w:rPr>
        <w:t>a “</w:t>
      </w:r>
      <w:r w:rsidR="00443915">
        <w:rPr>
          <w:rFonts w:eastAsiaTheme="minorEastAsia"/>
        </w:rPr>
        <w:t>TurbSim_</w:t>
      </w:r>
      <w:r w:rsidR="002159D0">
        <w:rPr>
          <w:rFonts w:eastAsiaTheme="minorEastAsia"/>
        </w:rPr>
        <w:t>Hydro.inp” sample input file</w:t>
      </w:r>
      <w:r w:rsidR="00385452">
        <w:rPr>
          <w:rFonts w:eastAsiaTheme="minorEastAsia"/>
        </w:rPr>
        <w:t>.</w:t>
      </w:r>
      <w:r>
        <w:rPr>
          <w:rFonts w:eastAsiaTheme="minorEastAsia"/>
        </w:rPr>
        <w:t>,</w:t>
      </w:r>
      <w:r w:rsidR="002159D0">
        <w:rPr>
          <w:rFonts w:eastAsiaTheme="minorEastAsia"/>
        </w:rPr>
        <w:t xml:space="preserve">  </w:t>
      </w:r>
      <w:r>
        <w:rPr>
          <w:rFonts w:eastAsiaTheme="minorEastAsia"/>
        </w:rPr>
        <w:t xml:space="preserve">The parameters set in </w:t>
      </w:r>
      <w:r w:rsidR="002159D0">
        <w:rPr>
          <w:rFonts w:eastAsiaTheme="minorEastAsia"/>
        </w:rPr>
        <w:t>“</w:t>
      </w:r>
      <w:r w:rsidR="00443915">
        <w:rPr>
          <w:rFonts w:eastAsiaTheme="minorEastAsia"/>
        </w:rPr>
        <w:t>TurbSim_</w:t>
      </w:r>
      <w:r w:rsidR="002159D0">
        <w:rPr>
          <w:rFonts w:eastAsiaTheme="minorEastAsia"/>
        </w:rPr>
        <w:t>Hydro.inp”</w:t>
      </w:r>
      <w:r w:rsidR="005C1090">
        <w:rPr>
          <w:rFonts w:eastAsiaTheme="minorEastAsia"/>
        </w:rPr>
        <w:t xml:space="preserve"> </w:t>
      </w:r>
      <w:r>
        <w:rPr>
          <w:rFonts w:eastAsiaTheme="minorEastAsia"/>
        </w:rPr>
        <w:t xml:space="preserve">are </w:t>
      </w:r>
      <w:r w:rsidR="005C1090">
        <w:rPr>
          <w:rFonts w:eastAsiaTheme="minorEastAsia"/>
        </w:rPr>
        <w:t>more appropriate to water turbulence and tidal channels than the “TurbSim.inp” file, which has default values appropriate for atmospheric turbulence.  Note</w:t>
      </w:r>
      <w:r w:rsidR="00385452">
        <w:rPr>
          <w:rFonts w:eastAsiaTheme="minorEastAsia"/>
        </w:rPr>
        <w:t xml:space="preserve"> that</w:t>
      </w:r>
      <w:r w:rsidR="005C1090">
        <w:rPr>
          <w:rFonts w:eastAsiaTheme="minorEastAsia"/>
        </w:rPr>
        <w:t xml:space="preserve"> many of the values in the input file are not used for the TIDAL spectral model (e.g. </w:t>
      </w:r>
      <w:r w:rsidR="00D65EA5" w:rsidRPr="006C0D91">
        <w:rPr>
          <w:rFonts w:eastAsiaTheme="minorEastAsia"/>
          <w:i/>
        </w:rPr>
        <w:t>Z0</w:t>
      </w:r>
      <w:r w:rsidR="00D65EA5">
        <w:rPr>
          <w:rFonts w:eastAsiaTheme="minorEastAsia"/>
        </w:rPr>
        <w:t xml:space="preserve">, </w:t>
      </w:r>
      <w:r w:rsidR="005C1090" w:rsidRPr="006C0D91">
        <w:rPr>
          <w:rFonts w:eastAsiaTheme="minorEastAsia"/>
          <w:i/>
        </w:rPr>
        <w:t>RICH_NO</w:t>
      </w:r>
      <w:r w:rsidR="005C1090">
        <w:rPr>
          <w:rFonts w:eastAsiaTheme="minorEastAsia"/>
        </w:rPr>
        <w:t xml:space="preserve">, </w:t>
      </w:r>
      <w:r w:rsidR="005C1090" w:rsidRPr="006C0D91">
        <w:rPr>
          <w:rFonts w:eastAsiaTheme="minorEastAsia"/>
          <w:i/>
        </w:rPr>
        <w:t>ZI</w:t>
      </w:r>
      <w:r w:rsidR="00491500">
        <w:rPr>
          <w:rFonts w:eastAsiaTheme="minorEastAsia"/>
        </w:rPr>
        <w:t xml:space="preserve">, </w:t>
      </w:r>
      <w:r w:rsidR="00F613B6" w:rsidRPr="00170B99">
        <w:rPr>
          <w:rFonts w:eastAsiaTheme="minorEastAsia"/>
        </w:rPr>
        <w:t>and</w:t>
      </w:r>
      <w:r w:rsidR="00F613B6">
        <w:rPr>
          <w:rFonts w:eastAsiaTheme="minorEastAsia"/>
        </w:rPr>
        <w:t xml:space="preserve"> all of the Coherent Turbulence Scaling Parameters</w:t>
      </w:r>
      <w:r w:rsidR="005C1090">
        <w:rPr>
          <w:rFonts w:eastAsiaTheme="minorEastAsia"/>
        </w:rPr>
        <w:t>).</w:t>
      </w:r>
      <w:r w:rsidR="00894FC9">
        <w:rPr>
          <w:rFonts w:eastAsiaTheme="minorEastAsia"/>
        </w:rPr>
        <w:t>.</w:t>
      </w:r>
      <w:r w:rsidR="00D65EA5">
        <w:rPr>
          <w:rFonts w:eastAsiaTheme="minorEastAsia"/>
        </w:rPr>
        <w:t>.</w:t>
      </w:r>
    </w:p>
    <w:p w:rsidR="001E1E65" w:rsidRDefault="001E1E65" w:rsidP="001E1E65">
      <w:pPr>
        <w:pStyle w:val="Head1"/>
      </w:pPr>
      <w:bookmarkStart w:id="222" w:name="Heading_SpatialCoherenceModels"/>
      <w:bookmarkStart w:id="223" w:name="_Toc336257160"/>
      <w:r>
        <w:t>Spatial Coherence Models</w:t>
      </w:r>
      <w:bookmarkEnd w:id="222"/>
      <w:bookmarkEnd w:id="223"/>
    </w:p>
    <w:p w:rsidR="00A31FC3" w:rsidRPr="00A31FC3" w:rsidRDefault="00A31FC3" w:rsidP="001E1E65">
      <w:pPr>
        <w:pStyle w:val="NRELText"/>
      </w:pPr>
      <w:r>
        <w:t xml:space="preserve">In general, the spatial coherence between points </w:t>
      </w:r>
      <w:r>
        <w:rPr>
          <w:i/>
        </w:rPr>
        <w:t>i</w:t>
      </w:r>
      <w:r>
        <w:t xml:space="preserve"> and </w:t>
      </w:r>
      <w:r>
        <w:rPr>
          <w:i/>
        </w:rPr>
        <w:t>j</w:t>
      </w:r>
      <w:r>
        <w:t xml:space="preserve"> is defined as</w:t>
      </w:r>
    </w:p>
    <w:p w:rsidR="00A31FC3" w:rsidRDefault="00A31FC3" w:rsidP="00A31FC3">
      <w:pPr>
        <w:pStyle w:val="MTDisplayEquation"/>
      </w:pPr>
      <w:r>
        <w:lastRenderedPageBreak/>
        <w:tab/>
      </w:r>
      <w:r w:rsidRPr="00A31FC3">
        <w:rPr>
          <w:position w:val="-38"/>
        </w:rPr>
        <w:object w:dxaOrig="2780" w:dyaOrig="859">
          <v:shape id="_x0000_i1165" type="#_x0000_t75" style="width:139.15pt;height:42.45pt" o:ole="">
            <v:imagedata r:id="rId342" o:title=""/>
          </v:shape>
          <o:OLEObject Type="Embed" ProgID="Equation.DSMT4" ShapeID="_x0000_i1165" DrawAspect="Content" ObjectID="_1432636149" r:id="rId343"/>
        </w:object>
      </w:r>
      <w:r>
        <w:t>,</w:t>
      </w:r>
      <w:r>
        <w:tab/>
      </w:r>
      <w:r w:rsidR="00013EBF">
        <w:fldChar w:fldCharType="begin"/>
      </w:r>
      <w:r w:rsidR="00DC083A">
        <w:instrText xml:space="preserve"> SEQ Eqn  \n \# "(0)" \* MERGEFORMAT  \* MERGEFORMAT </w:instrText>
      </w:r>
      <w:r w:rsidR="00013EBF">
        <w:fldChar w:fldCharType="separate"/>
      </w:r>
      <w:r w:rsidR="00263541">
        <w:rPr>
          <w:noProof/>
        </w:rPr>
        <w:t>(49)</w:t>
      </w:r>
      <w:r w:rsidR="00013EBF">
        <w:rPr>
          <w:noProof/>
        </w:rPr>
        <w:fldChar w:fldCharType="end"/>
      </w:r>
    </w:p>
    <w:p w:rsidR="00A31FC3" w:rsidRDefault="00A31FC3" w:rsidP="00A31FC3">
      <w:pPr>
        <w:pStyle w:val="NRELText"/>
        <w:rPr>
          <w:rFonts w:cs="Times New Roman"/>
        </w:rPr>
      </w:pP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Pr>
          <w:rFonts w:cs="Times New Roman"/>
        </w:rPr>
        <w:t xml:space="preserve">, </w:t>
      </w:r>
      <w:r>
        <w:rPr>
          <w:rFonts w:cs="Times New Roman"/>
          <w:i/>
        </w:rPr>
        <w:t>S</w:t>
      </w:r>
      <w:r w:rsidRPr="00A31FC3">
        <w:rPr>
          <w:rFonts w:cs="Times New Roman"/>
          <w:i/>
          <w:vertAlign w:val="subscript"/>
        </w:rPr>
        <w:t>ii</w:t>
      </w:r>
      <w:r>
        <w:rPr>
          <w:rFonts w:cs="Times New Roman"/>
          <w:i/>
        </w:rPr>
        <w:t xml:space="preserve"> </w:t>
      </w:r>
      <w:r>
        <w:rPr>
          <w:rFonts w:cs="Times New Roman"/>
        </w:rPr>
        <w:t xml:space="preserve">is the power spectral density </w:t>
      </w:r>
      <w:r w:rsidR="00944CE7">
        <w:rPr>
          <w:rFonts w:cs="Times New Roman"/>
        </w:rPr>
        <w:t xml:space="preserve">as </w:t>
      </w:r>
      <w:r>
        <w:rPr>
          <w:rFonts w:cs="Times New Roman"/>
        </w:rPr>
        <w:t xml:space="preserve">defined in the </w:t>
      </w:r>
      <w:r w:rsidR="00013EBF">
        <w:rPr>
          <w:rFonts w:cs="Times New Roman"/>
        </w:rPr>
        <w:fldChar w:fldCharType="begin"/>
      </w:r>
      <w:r>
        <w:rPr>
          <w:rFonts w:cs="Times New Roman"/>
        </w:rPr>
        <w:instrText xml:space="preserve"> REF Heading_SpectralModels \h </w:instrText>
      </w:r>
      <w:r w:rsidR="00013EBF">
        <w:rPr>
          <w:rFonts w:cs="Times New Roman"/>
        </w:rPr>
      </w:r>
      <w:r w:rsidR="00013EBF">
        <w:rPr>
          <w:rFonts w:cs="Times New Roman"/>
        </w:rPr>
        <w:fldChar w:fldCharType="separate"/>
      </w:r>
      <w:r w:rsidR="00263541">
        <w:t>Spectral Models</w:t>
      </w:r>
      <w:r w:rsidR="00013EBF">
        <w:rPr>
          <w:rFonts w:cs="Times New Roman"/>
        </w:rPr>
        <w:fldChar w:fldCharType="end"/>
      </w:r>
      <w:r>
        <w:rPr>
          <w:rFonts w:cs="Times New Roman"/>
        </w:rPr>
        <w:t xml:space="preserve"> section, and </w:t>
      </w:r>
      <w:r>
        <w:rPr>
          <w:rFonts w:cs="Times New Roman"/>
          <w:i/>
        </w:rPr>
        <w:t>S</w:t>
      </w:r>
      <w:r w:rsidRPr="00A31FC3">
        <w:rPr>
          <w:rFonts w:cs="Times New Roman"/>
          <w:i/>
          <w:vertAlign w:val="subscript"/>
        </w:rPr>
        <w:t>i</w:t>
      </w:r>
      <w:r>
        <w:rPr>
          <w:rFonts w:cs="Times New Roman"/>
          <w:i/>
          <w:vertAlign w:val="subscript"/>
        </w:rPr>
        <w:t>j</w:t>
      </w:r>
      <w:r w:rsidRPr="00A31FC3">
        <w:rPr>
          <w:rFonts w:cs="Times New Roman"/>
          <w:i/>
        </w:rPr>
        <w:t xml:space="preserve"> </w:t>
      </w:r>
      <w:r>
        <w:rPr>
          <w:rFonts w:cs="Times New Roman"/>
        </w:rPr>
        <w:t>is</w:t>
      </w:r>
      <w:r w:rsidR="00944CE7">
        <w:rPr>
          <w:rFonts w:cs="Times New Roman"/>
        </w:rPr>
        <w:t xml:space="preserve"> the cross-spectral density.</w:t>
      </w:r>
      <w:r w:rsidR="008533BD">
        <w:rPr>
          <w:rFonts w:cs="Times New Roman"/>
        </w:rPr>
        <w:t xml:space="preserve"> </w:t>
      </w:r>
      <w:r w:rsidR="00B472AA">
        <w:rPr>
          <w:rFonts w:cs="Times New Roman"/>
        </w:rPr>
        <w:t>This coherence adds correlation between the same wind components at two spatially separated points</w:t>
      </w:r>
      <w:r w:rsidR="00930C34">
        <w:rPr>
          <w:rFonts w:cs="Times New Roman"/>
        </w:rPr>
        <w:t xml:space="preserve"> (</w:t>
      </w:r>
      <w:r w:rsidR="004179FA" w:rsidRPr="004179FA">
        <w:rPr>
          <w:rFonts w:cs="Times New Roman"/>
        </w:rPr>
        <w:t>e.g.</w:t>
      </w:r>
      <w:r w:rsidR="00930C34" w:rsidRPr="001A3F24">
        <w:rPr>
          <w:rFonts w:cs="Times New Roman"/>
        </w:rPr>
        <w:t>,</w:t>
      </w:r>
      <w:r w:rsidR="00930C34">
        <w:rPr>
          <w:rFonts w:cs="Times New Roman"/>
        </w:rPr>
        <w:t xml:space="preserve"> </w:t>
      </w:r>
      <w:r w:rsidR="00930C34">
        <w:rPr>
          <w:rFonts w:cs="Times New Roman"/>
          <w:i/>
        </w:rPr>
        <w:t>u</w:t>
      </w:r>
      <w:r w:rsidR="00930C34" w:rsidRPr="00B472AA">
        <w:rPr>
          <w:rFonts w:cs="Times New Roman"/>
          <w:i/>
          <w:vertAlign w:val="subscript"/>
        </w:rPr>
        <w:t>i</w:t>
      </w:r>
      <w:r w:rsidR="00930C34">
        <w:rPr>
          <w:rFonts w:cs="Times New Roman"/>
          <w:i/>
        </w:rPr>
        <w:t>-u</w:t>
      </w:r>
      <w:r w:rsidR="00930C34" w:rsidRPr="00B472AA">
        <w:rPr>
          <w:rFonts w:cs="Times New Roman"/>
          <w:i/>
          <w:vertAlign w:val="subscript"/>
        </w:rPr>
        <w:t>j</w:t>
      </w:r>
      <w:r w:rsidR="00930C34">
        <w:rPr>
          <w:rFonts w:cs="Times New Roman"/>
        </w:rPr>
        <w:t xml:space="preserve"> correlation, not </w:t>
      </w:r>
      <w:r w:rsidR="00930C34">
        <w:rPr>
          <w:rFonts w:cs="Times New Roman"/>
          <w:i/>
        </w:rPr>
        <w:t>u-v</w:t>
      </w:r>
      <w:r w:rsidR="00930C34">
        <w:rPr>
          <w:rFonts w:cs="Times New Roman"/>
        </w:rPr>
        <w:t xml:space="preserve"> correlation)</w:t>
      </w:r>
      <w:r w:rsidR="00B472AA">
        <w:rPr>
          <w:rFonts w:cs="Times New Roman"/>
        </w:rPr>
        <w:t>.</w:t>
      </w:r>
    </w:p>
    <w:p w:rsidR="001E1E65" w:rsidRDefault="00A31FC3" w:rsidP="001E1E65">
      <w:pPr>
        <w:pStyle w:val="NRELText"/>
      </w:pPr>
      <w:r>
        <w:t xml:space="preserve">The </w:t>
      </w:r>
      <w:r w:rsidR="00944CE7">
        <w:t xml:space="preserve">coherence </w:t>
      </w:r>
      <w:r w:rsidR="001E1E65">
        <w:t xml:space="preserve">functions that are implemented in TurbSim are </w:t>
      </w:r>
      <w:r>
        <w:t xml:space="preserve">described </w:t>
      </w:r>
      <w:r w:rsidR="001E1E65">
        <w:t>below.</w:t>
      </w:r>
    </w:p>
    <w:p w:rsidR="001E1E65" w:rsidRDefault="001E1E65" w:rsidP="001E1E65">
      <w:pPr>
        <w:pStyle w:val="Head2"/>
        <w:outlineLvl w:val="0"/>
      </w:pPr>
      <w:bookmarkStart w:id="224" w:name="_Toc336257161"/>
      <w:r>
        <w:t>Coherence for IEC Spectral Models</w:t>
      </w:r>
      <w:bookmarkEnd w:id="224"/>
    </w:p>
    <w:p w:rsidR="001E1E65" w:rsidRDefault="001E1E65" w:rsidP="001E1E65">
      <w:pPr>
        <w:pStyle w:val="NRELText"/>
      </w:pPr>
      <w:r>
        <w:t xml:space="preserve">The coherence function for the </w:t>
      </w:r>
      <w:r w:rsidRPr="002D5A1D">
        <w:rPr>
          <w:i/>
        </w:rPr>
        <w:t>u</w:t>
      </w:r>
      <w:r>
        <w:t>-component of the IEC spectral models is defined as</w:t>
      </w:r>
    </w:p>
    <w:p w:rsidR="001E1E65" w:rsidRDefault="001E1E65" w:rsidP="001E1E65">
      <w:pPr>
        <w:pStyle w:val="MTDisplayEquation"/>
      </w:pPr>
      <w:r>
        <w:tab/>
      </w:r>
      <w:r w:rsidR="00C327FF" w:rsidRPr="00C327FF">
        <w:rPr>
          <w:position w:val="-46"/>
        </w:rPr>
        <w:object w:dxaOrig="3680" w:dyaOrig="1040">
          <v:shape id="_x0000_i1166" type="#_x0000_t75" style="width:186.45pt;height:55.9pt" o:ole="">
            <v:imagedata r:id="rId344" o:title=""/>
          </v:shape>
          <o:OLEObject Type="Embed" ProgID="Equation.DSMT4" ShapeID="_x0000_i1166" DrawAspect="Content" ObjectID="_1432636150" r:id="rId345"/>
        </w:object>
      </w:r>
      <w:r w:rsidR="00DD7242" w:rsidRPr="00DD7242">
        <w:t>,</w:t>
      </w:r>
      <w:r>
        <w:tab/>
      </w:r>
      <w:r w:rsidR="00013EBF">
        <w:fldChar w:fldCharType="begin"/>
      </w:r>
      <w:r w:rsidR="00DC083A">
        <w:instrText xml:space="preserve"> SEQ Eqn  \n \# "(0)" \* MERGEFORMAT  \* MERGEFORMAT </w:instrText>
      </w:r>
      <w:r w:rsidR="00013EBF">
        <w:fldChar w:fldCharType="separate"/>
      </w:r>
      <w:r w:rsidR="00263541">
        <w:rPr>
          <w:noProof/>
        </w:rPr>
        <w:t>(50)</w:t>
      </w:r>
      <w:r w:rsidR="00013EBF">
        <w:rPr>
          <w:noProof/>
        </w:rPr>
        <w:fldChar w:fldCharType="end"/>
      </w:r>
    </w:p>
    <w:p w:rsidR="001E1E65" w:rsidRDefault="001E1E65" w:rsidP="001E1E65">
      <w:pPr>
        <w:pStyle w:val="NRELText"/>
        <w:rPr>
          <w:rFonts w:cs="Times New Roman"/>
        </w:rPr>
      </w:pP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is the distance between points </w:t>
      </w:r>
      <w:r w:rsidR="00731F0F">
        <w:rPr>
          <w:rStyle w:val="Variable"/>
          <w:rFonts w:ascii="Times New Roman" w:hAnsi="Times New Roman" w:cs="Times New Roman"/>
          <w:i/>
          <w:iCs/>
        </w:rPr>
        <w:t>i</w:t>
      </w:r>
      <w:r w:rsidRPr="00164755">
        <w:rPr>
          <w:rFonts w:cs="Times New Roman"/>
        </w:rPr>
        <w:t xml:space="preserve"> and </w:t>
      </w:r>
      <w:r w:rsidR="00731F0F">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164755">
        <w:rPr>
          <w:rStyle w:val="Variable"/>
          <w:rFonts w:ascii="Times New Roman" w:hAnsi="Times New Roman" w:cs="Times New Roman"/>
          <w:i/>
          <w:iCs/>
        </w:rPr>
        <w:t>, a</w:t>
      </w:r>
      <w:r w:rsidRPr="00164755">
        <w:rPr>
          <w:rFonts w:cs="Times New Roman"/>
        </w:rPr>
        <w:t xml:space="preserve"> is the coherence decrement, </w:t>
      </w:r>
      <w:r w:rsidR="00D66F1A" w:rsidRPr="00D66F1A">
        <w:rPr>
          <w:rStyle w:val="Variable"/>
          <w:rFonts w:ascii="Times New Roman" w:hAnsi="Times New Roman" w:cs="Times New Roman"/>
          <w:iCs/>
        </w:rPr>
        <w:object w:dxaOrig="440" w:dyaOrig="400">
          <v:shape id="_x0000_i1167" type="#_x0000_t75" style="width:22.05pt;height:20.4pt" o:ole="">
            <v:imagedata r:id="rId346" o:title=""/>
          </v:shape>
          <o:OLEObject Type="Embed" ProgID="Equation.DSMT4" ShapeID="_x0000_i1167" DrawAspect="Content" ObjectID="_1432636151" r:id="rId347"/>
        </w:object>
      </w:r>
      <w:r w:rsidRPr="00164755">
        <w:rPr>
          <w:rFonts w:cs="Times New Roman"/>
        </w:rPr>
        <w:t xml:space="preserve"> is the </w:t>
      </w:r>
      <w:r>
        <w:rPr>
          <w:rFonts w:cs="Times New Roman"/>
        </w:rPr>
        <w:t xml:space="preserve">mean </w:t>
      </w:r>
      <w:r w:rsidRPr="00164755">
        <w:rPr>
          <w:rFonts w:cs="Times New Roman"/>
        </w:rPr>
        <w:t xml:space="preserve">hub-height wind speed, and </w:t>
      </w:r>
      <w:r w:rsidRPr="00164755">
        <w:rPr>
          <w:rStyle w:val="Variable"/>
          <w:rFonts w:ascii="Times New Roman" w:hAnsi="Times New Roman" w:cs="Times New Roman"/>
          <w:i/>
          <w:iCs/>
        </w:rPr>
        <w:t>L</w:t>
      </w:r>
      <w:r w:rsidRPr="00164755">
        <w:rPr>
          <w:rStyle w:val="Variable"/>
          <w:rFonts w:ascii="Times New Roman" w:hAnsi="Times New Roman" w:cs="Times New Roman"/>
          <w:i/>
          <w:iCs/>
          <w:vertAlign w:val="subscript"/>
        </w:rPr>
        <w:t>c</w:t>
      </w:r>
      <w:r w:rsidR="00731F0F">
        <w:rPr>
          <w:rFonts w:cs="Times New Roman"/>
        </w:rPr>
        <w:t xml:space="preserve"> is a coherence scale parameter</w:t>
      </w:r>
      <w:r>
        <w:t>.</w:t>
      </w:r>
      <w:r w:rsidR="008533BD">
        <w:t xml:space="preserve"> </w:t>
      </w:r>
      <w:r w:rsidR="001F1DC5">
        <w:t xml:space="preserve">For </w:t>
      </w:r>
      <w:r w:rsidR="001F1DC5" w:rsidRPr="00164755">
        <w:rPr>
          <w:rFonts w:cs="Times New Roman"/>
        </w:rPr>
        <w:t>IEC 61400</w:t>
      </w:r>
      <w:r w:rsidR="000B7170">
        <w:noBreakHyphen/>
      </w:r>
      <w:r w:rsidR="001F1DC5" w:rsidRPr="00164755">
        <w:rPr>
          <w:rFonts w:cs="Times New Roman"/>
        </w:rPr>
        <w:t>1 2</w:t>
      </w:r>
      <w:r w:rsidR="004179FA" w:rsidRPr="004179FA">
        <w:rPr>
          <w:rFonts w:cs="Times New Roman"/>
          <w:vertAlign w:val="superscript"/>
        </w:rPr>
        <w:t>nd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Reference_IECed2 \h </w:instrText>
      </w:r>
      <w:r w:rsidR="00013EBF">
        <w:rPr>
          <w:rFonts w:cs="Times New Roman"/>
        </w:rPr>
      </w:r>
      <w:r w:rsidR="00013EBF">
        <w:rPr>
          <w:rFonts w:cs="Times New Roman"/>
        </w:rPr>
        <w:fldChar w:fldCharType="separate"/>
      </w:r>
      <w:r w:rsidR="00263541">
        <w:t>[</w:t>
      </w:r>
      <w:r w:rsidR="00263541">
        <w:rPr>
          <w:noProof/>
        </w:rPr>
        <w:t>23</w:t>
      </w:r>
      <w:r w:rsidR="00263541">
        <w:t>]</w:t>
      </w:r>
      <w:r w:rsidR="00013EBF">
        <w:rPr>
          <w:rFonts w:cs="Times New Roman"/>
        </w:rPr>
        <w:fldChar w:fldCharType="end"/>
      </w:r>
      <w:r w:rsidR="001F1DC5">
        <w:rPr>
          <w:rFonts w:cs="Times New Roman"/>
        </w:rPr>
        <w:t xml:space="preserve">, the parameters </w:t>
      </w:r>
      <w:r w:rsidR="001F1DC5">
        <w:rPr>
          <w:rFonts w:cs="Times New Roman"/>
          <w:i/>
        </w:rPr>
        <w:t>a</w:t>
      </w:r>
      <w:r w:rsidR="001F1DC5">
        <w:rPr>
          <w:rFonts w:cs="Times New Roman"/>
        </w:rPr>
        <w:t xml:space="preserve"> and </w:t>
      </w:r>
      <w:r w:rsidR="001F1DC5">
        <w:rPr>
          <w:rFonts w:cs="Times New Roman"/>
          <w:i/>
        </w:rPr>
        <w:t>L</w:t>
      </w:r>
      <w:r w:rsidR="001F1DC5" w:rsidRPr="001F1DC5">
        <w:rPr>
          <w:rFonts w:cs="Times New Roman"/>
          <w:i/>
          <w:vertAlign w:val="subscript"/>
        </w:rPr>
        <w:t>c</w:t>
      </w:r>
      <w:r w:rsidR="001F1DC5">
        <w:rPr>
          <w:rFonts w:cs="Times New Roman"/>
        </w:rPr>
        <w:t xml:space="preserve"> are</w:t>
      </w:r>
    </w:p>
    <w:p w:rsidR="001F1DC5" w:rsidRDefault="001F1DC5" w:rsidP="001F1DC5">
      <w:pPr>
        <w:pStyle w:val="MTDisplayEquation"/>
      </w:pPr>
      <w:r>
        <w:tab/>
      </w:r>
      <w:r w:rsidR="001F7C29" w:rsidRPr="001F1DC5">
        <w:rPr>
          <w:position w:val="-30"/>
        </w:rPr>
        <w:object w:dxaOrig="2780" w:dyaOrig="720">
          <v:shape id="_x0000_i1168" type="#_x0000_t75" style="width:140.25pt;height:37.6pt" o:ole="">
            <v:imagedata r:id="rId348" o:title=""/>
          </v:shape>
          <o:OLEObject Type="Embed" ProgID="Equation.DSMT4" ShapeID="_x0000_i1168" DrawAspect="Content" ObjectID="_1432636152" r:id="rId349"/>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(51)</w:t>
      </w:r>
      <w:r w:rsidR="00013EBF">
        <w:rPr>
          <w:noProof/>
        </w:rPr>
        <w:fldChar w:fldCharType="end"/>
      </w:r>
    </w:p>
    <w:p w:rsidR="001F1DC5" w:rsidRDefault="001F7C29" w:rsidP="001F1DC5">
      <w:pPr>
        <w:pStyle w:val="NRELText"/>
        <w:rPr>
          <w:rFonts w:cs="Times New Roman"/>
        </w:rPr>
      </w:pPr>
      <w:r>
        <w:t xml:space="preserve">where the function </w:t>
      </w:r>
      <w:r w:rsidRPr="001F7C29">
        <w:rPr>
          <w:position w:val="-14"/>
        </w:rPr>
        <w:object w:dxaOrig="780" w:dyaOrig="400">
          <v:shape id="_x0000_i1169" type="#_x0000_t75" style="width:39.2pt;height:20.4pt" o:ole="">
            <v:imagedata r:id="rId350" o:title=""/>
          </v:shape>
          <o:OLEObject Type="Embed" ProgID="Equation.DSMT4" ShapeID="_x0000_i1169" DrawAspect="Content" ObjectID="_1432636153" r:id="rId351"/>
        </w:object>
      </w:r>
      <w:r>
        <w:t xml:space="preserve"> is the minimum of 30 m</w:t>
      </w:r>
      <w:r w:rsidR="00C9235F">
        <w:t>eters</w:t>
      </w:r>
      <w:r>
        <w:t xml:space="preserve"> and </w:t>
      </w:r>
      <w:r>
        <w:rPr>
          <w:i/>
        </w:rPr>
        <w:t>HubHt</w:t>
      </w:r>
      <w:r>
        <w:t>.</w:t>
      </w:r>
      <w:r w:rsidR="008533BD">
        <w:t xml:space="preserve"> </w:t>
      </w:r>
      <w:r>
        <w:t>F</w:t>
      </w:r>
      <w:r w:rsidR="001F1DC5">
        <w:t xml:space="preserve">or </w:t>
      </w:r>
      <w:r w:rsidR="001F1DC5" w:rsidRPr="00164755">
        <w:rPr>
          <w:rFonts w:cs="Times New Roman"/>
        </w:rPr>
        <w:t>IEC 61400</w:t>
      </w:r>
      <w:r w:rsidR="000B7170">
        <w:noBreakHyphen/>
      </w:r>
      <w:r w:rsidR="001F1DC5" w:rsidRPr="00164755">
        <w:rPr>
          <w:rFonts w:cs="Times New Roman"/>
        </w:rPr>
        <w:t xml:space="preserve">1 </w:t>
      </w:r>
      <w:r w:rsidR="001F1DC5">
        <w:rPr>
          <w:rFonts w:cs="Times New Roman"/>
        </w:rPr>
        <w:t>3</w:t>
      </w:r>
      <w:r w:rsidR="004179FA" w:rsidRPr="004179FA">
        <w:rPr>
          <w:rFonts w:cs="Times New Roman"/>
          <w:vertAlign w:val="superscript"/>
        </w:rPr>
        <w:t>rd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Reference_IECed3 \h </w:instrText>
      </w:r>
      <w:r w:rsidR="00013EBF">
        <w:rPr>
          <w:rFonts w:cs="Times New Roman"/>
        </w:rPr>
      </w:r>
      <w:r w:rsidR="00013EBF">
        <w:rPr>
          <w:rFonts w:cs="Times New Roman"/>
        </w:rPr>
        <w:fldChar w:fldCharType="separate"/>
      </w:r>
      <w:r w:rsidR="00263541">
        <w:t>[</w:t>
      </w:r>
      <w:r w:rsidR="00263541">
        <w:rPr>
          <w:noProof/>
        </w:rPr>
        <w:t>20</w:t>
      </w:r>
      <w:r w:rsidR="00263541">
        <w:t>]</w:t>
      </w:r>
      <w:r w:rsidR="00013EBF">
        <w:rPr>
          <w:rFonts w:cs="Times New Roman"/>
        </w:rPr>
        <w:fldChar w:fldCharType="end"/>
      </w:r>
      <w:r w:rsidR="001F1DC5">
        <w:rPr>
          <w:rFonts w:cs="Times New Roman"/>
        </w:rPr>
        <w:t>, the parameters are</w:t>
      </w:r>
    </w:p>
    <w:p w:rsidR="001F1DC5" w:rsidRDefault="001F1DC5" w:rsidP="001F1DC5">
      <w:pPr>
        <w:pStyle w:val="MTDisplayEquation"/>
      </w:pPr>
      <w:r>
        <w:tab/>
      </w:r>
      <w:r w:rsidR="001F7C29" w:rsidRPr="001F1DC5">
        <w:rPr>
          <w:position w:val="-30"/>
        </w:rPr>
        <w:object w:dxaOrig="2799" w:dyaOrig="720">
          <v:shape id="_x0000_i1170" type="#_x0000_t75" style="width:139.15pt;height:37.6pt" o:ole="">
            <v:imagedata r:id="rId352" o:title=""/>
          </v:shape>
          <o:OLEObject Type="Embed" ProgID="Equation.DSMT4" ShapeID="_x0000_i1170" DrawAspect="Content" ObjectID="_1432636154" r:id="rId353"/>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(52)</w:t>
      </w:r>
      <w:r w:rsidR="00013EBF">
        <w:rPr>
          <w:noProof/>
        </w:rPr>
        <w:fldChar w:fldCharType="end"/>
      </w:r>
    </w:p>
    <w:p w:rsidR="001E1E65" w:rsidRDefault="001E1E65" w:rsidP="001E1E65">
      <w:pPr>
        <w:pStyle w:val="NRELText"/>
      </w:pPr>
      <w:r>
        <w:t xml:space="preserve">The </w:t>
      </w:r>
      <w:r w:rsidR="00EE48D5">
        <w:t>IEC 61400</w:t>
      </w:r>
      <w:r w:rsidR="000B7170">
        <w:noBreakHyphen/>
      </w:r>
      <w:r w:rsidR="00EE48D5">
        <w:t xml:space="preserve">1 standard does not specify </w:t>
      </w:r>
      <w:r>
        <w:t xml:space="preserve">coherence for the </w:t>
      </w:r>
      <w:r w:rsidRPr="0053027C">
        <w:rPr>
          <w:i/>
        </w:rPr>
        <w:t>v</w:t>
      </w:r>
      <w:r>
        <w:t xml:space="preserve"> </w:t>
      </w:r>
      <w:r w:rsidR="00EE48D5">
        <w:t xml:space="preserve">or </w:t>
      </w:r>
      <w:r w:rsidRPr="0053027C">
        <w:rPr>
          <w:i/>
        </w:rPr>
        <w:t>w</w:t>
      </w:r>
      <w:r w:rsidR="00EE48D5">
        <w:rPr>
          <w:i/>
        </w:rPr>
        <w:t xml:space="preserve"> </w:t>
      </w:r>
      <w:r w:rsidR="008743D0" w:rsidRPr="008743D0">
        <w:t>wind</w:t>
      </w:r>
      <w:r w:rsidR="00EE48D5">
        <w:t xml:space="preserve">-speed </w:t>
      </w:r>
      <w:r>
        <w:t>components</w:t>
      </w:r>
      <w:r w:rsidR="00EE48D5">
        <w:t>.</w:t>
      </w:r>
      <w:r w:rsidR="008533BD">
        <w:t xml:space="preserve"> </w:t>
      </w:r>
      <w:r w:rsidR="00EE48D5">
        <w:t xml:space="preserve">In TurbSim, the coherence for the </w:t>
      </w:r>
      <w:r w:rsidR="00EE48D5" w:rsidRPr="00EE48D5">
        <w:rPr>
          <w:i/>
        </w:rPr>
        <w:t>v</w:t>
      </w:r>
      <w:r w:rsidR="00EE48D5">
        <w:t xml:space="preserve"> and </w:t>
      </w:r>
      <w:r w:rsidR="00EE48D5">
        <w:rPr>
          <w:i/>
        </w:rPr>
        <w:t xml:space="preserve">w </w:t>
      </w:r>
      <w:r w:rsidR="00EE48D5">
        <w:t xml:space="preserve">components </w:t>
      </w:r>
      <w:r w:rsidRPr="00EE48D5">
        <w:t>of</w:t>
      </w:r>
      <w:r>
        <w:t xml:space="preserve"> the IEC spectral models </w:t>
      </w:r>
      <w:r w:rsidR="00EE48D5">
        <w:t>is implemented using the identity</w:t>
      </w:r>
    </w:p>
    <w:p w:rsidR="001E1E65" w:rsidRDefault="001E1E65" w:rsidP="001E1E65">
      <w:pPr>
        <w:pStyle w:val="MTDisplayEquation"/>
      </w:pPr>
      <w:r>
        <w:tab/>
      </w:r>
      <w:r w:rsidR="001F1DC5" w:rsidRPr="0049409A">
        <w:rPr>
          <w:position w:val="-30"/>
        </w:rPr>
        <w:object w:dxaOrig="1740" w:dyaOrig="720">
          <v:shape id="_x0000_i1171" type="#_x0000_t75" style="width:88.1pt;height:37.6pt" o:ole="">
            <v:imagedata r:id="rId354" o:title=""/>
          </v:shape>
          <o:OLEObject Type="Embed" ProgID="Equation.DSMT4" ShapeID="_x0000_i1171" DrawAspect="Content" ObjectID="_1432636155" r:id="rId355"/>
        </w:object>
      </w:r>
      <w:r w:rsidR="00EE48D5" w:rsidRPr="00EE48D5">
        <w:t>.</w:t>
      </w:r>
      <w:r>
        <w:tab/>
      </w:r>
      <w:r w:rsidR="00013EBF">
        <w:fldChar w:fldCharType="begin"/>
      </w:r>
      <w:r w:rsidR="00DC083A">
        <w:instrText xml:space="preserve"> SEQ Eqn  \n \# "(0)" \* MERGEFORMAT  \* MERGEFORMAT </w:instrText>
      </w:r>
      <w:r w:rsidR="00013EBF">
        <w:fldChar w:fldCharType="separate"/>
      </w:r>
      <w:r w:rsidR="00263541">
        <w:rPr>
          <w:noProof/>
        </w:rPr>
        <w:t>(53)</w:t>
      </w:r>
      <w:r w:rsidR="00013EBF">
        <w:rPr>
          <w:noProof/>
        </w:rPr>
        <w:fldChar w:fldCharType="end"/>
      </w:r>
    </w:p>
    <w:p w:rsidR="001E1E65" w:rsidRDefault="001E1E65" w:rsidP="001E1E65">
      <w:pPr>
        <w:pStyle w:val="Head2"/>
        <w:outlineLvl w:val="0"/>
      </w:pPr>
      <w:bookmarkStart w:id="225" w:name="_Toc336257162"/>
      <w:r>
        <w:t>Coherence for Non-IEC Spectral Models</w:t>
      </w:r>
      <w:bookmarkEnd w:id="225"/>
    </w:p>
    <w:p w:rsidR="001E1E65" w:rsidRDefault="001E1E65" w:rsidP="001E1E65">
      <w:pPr>
        <w:pStyle w:val="NRELText"/>
      </w:pPr>
      <w:r>
        <w:t>The coherence function for all three of the wind components</w:t>
      </w:r>
      <w:r w:rsidR="00731F0F">
        <w:t xml:space="preserve">, </w:t>
      </w:r>
      <w:r w:rsidR="00731F0F">
        <w:rPr>
          <w:i/>
        </w:rPr>
        <w:t>K</w:t>
      </w:r>
      <w:r w:rsidR="005A4F33">
        <w:rPr>
          <w:i/>
        </w:rPr>
        <w:t> = u, v, w</w:t>
      </w:r>
      <w:r w:rsidR="00731F0F">
        <w:t>,</w:t>
      </w:r>
      <w:r>
        <w:t xml:space="preserve"> for </w:t>
      </w:r>
      <w:r w:rsidR="008323BF">
        <w:t xml:space="preserve">the </w:t>
      </w:r>
      <w:r>
        <w:t>non-IEC spectral models is defined as</w:t>
      </w:r>
    </w:p>
    <w:p w:rsidR="001E1E65" w:rsidRDefault="001E1E65" w:rsidP="001E1E65">
      <w:pPr>
        <w:pStyle w:val="MTDisplayEquation"/>
      </w:pPr>
      <w:r>
        <w:tab/>
      </w:r>
      <w:r w:rsidR="00C327FF" w:rsidRPr="00C327FF">
        <w:rPr>
          <w:position w:val="-44"/>
        </w:rPr>
        <w:object w:dxaOrig="4360" w:dyaOrig="999">
          <v:shape id="_x0000_i1172" type="#_x0000_t75" style="width:220.85pt;height:51.6pt" o:ole="">
            <v:imagedata r:id="rId356" o:title=""/>
          </v:shape>
          <o:OLEObject Type="Embed" ProgID="Equation.DSMT4" ShapeID="_x0000_i1172" DrawAspect="Content" ObjectID="_1432636156" r:id="rId357"/>
        </w:object>
      </w:r>
      <w:r w:rsidR="00007FC3" w:rsidRPr="00007FC3">
        <w:t>,</w:t>
      </w:r>
      <w:r>
        <w:tab/>
      </w:r>
      <w:r w:rsidR="00013EBF">
        <w:fldChar w:fldCharType="begin"/>
      </w:r>
      <w:r w:rsidR="00DC083A">
        <w:instrText xml:space="preserve"> SEQ Eqn  \n \# "(0)" \* MERGEFORMAT  \* MERGEFORMAT </w:instrText>
      </w:r>
      <w:r w:rsidR="00013EBF">
        <w:fldChar w:fldCharType="separate"/>
      </w:r>
      <w:r w:rsidR="00263541">
        <w:rPr>
          <w:noProof/>
        </w:rPr>
        <w:t>(54)</w:t>
      </w:r>
      <w:r w:rsidR="00013EBF">
        <w:rPr>
          <w:noProof/>
        </w:rPr>
        <w:fldChar w:fldCharType="end"/>
      </w:r>
    </w:p>
    <w:p w:rsidR="003C5636" w:rsidRDefault="001E1E65" w:rsidP="001E1E65">
      <w:pPr>
        <w:pStyle w:val="NRELText"/>
        <w:rPr>
          <w:rFonts w:cs="Times New Roman"/>
        </w:rPr>
      </w:pPr>
      <w:r w:rsidRPr="00164755">
        <w:rPr>
          <w:rFonts w:cs="Times New Roman"/>
        </w:rPr>
        <w:lastRenderedPageBreak/>
        <w:t xml:space="preserve">where </w:t>
      </w:r>
      <w:r w:rsidRPr="00164755">
        <w:rPr>
          <w:rStyle w:val="Variable"/>
          <w:rFonts w:ascii="Times New Roman" w:hAnsi="Times New Roman" w:cs="Times New Roman"/>
          <w:i/>
          <w:iCs/>
        </w:rPr>
        <w:t>r</w:t>
      </w:r>
      <w:r w:rsidRPr="00164755">
        <w:rPr>
          <w:rFonts w:cs="Times New Roman"/>
        </w:rPr>
        <w:t xml:space="preserve"> is the distance between points </w:t>
      </w:r>
      <w:r w:rsidR="00EB4C33">
        <w:rPr>
          <w:rStyle w:val="Variable"/>
          <w:rFonts w:ascii="Times New Roman" w:hAnsi="Times New Roman" w:cs="Times New Roman"/>
          <w:i/>
          <w:iCs/>
        </w:rPr>
        <w:t>i</w:t>
      </w:r>
      <w:r w:rsidRPr="00164755">
        <w:rPr>
          <w:rFonts w:cs="Times New Roman"/>
        </w:rPr>
        <w:t xml:space="preserve"> and </w:t>
      </w:r>
      <w:r w:rsidR="00EB4C33">
        <w:rPr>
          <w:rStyle w:val="Variable"/>
          <w:rFonts w:ascii="Times New Roman" w:hAnsi="Times New Roman" w:cs="Times New Roman"/>
          <w:i/>
          <w:iCs/>
        </w:rPr>
        <w:t>j</w:t>
      </w:r>
      <w:r w:rsidRPr="00164755">
        <w:rPr>
          <w:rStyle w:val="Variable"/>
          <w:rFonts w:ascii="Times New Roman" w:hAnsi="Times New Roman" w:cs="Times New Roman"/>
          <w:i/>
          <w:iCs/>
        </w:rPr>
        <w:t>, z</w:t>
      </w:r>
      <w:r w:rsidRPr="00164755">
        <w:rPr>
          <w:rStyle w:val="Variable"/>
          <w:rFonts w:ascii="Times New Roman" w:hAnsi="Times New Roman" w:cs="Times New Roman"/>
          <w:i/>
          <w:iCs/>
          <w:vertAlign w:val="subscript"/>
        </w:rPr>
        <w:t>m</w:t>
      </w:r>
      <w:r w:rsidRPr="00164755">
        <w:rPr>
          <w:rFonts w:cs="Times New Roman"/>
        </w:rPr>
        <w:t xml:space="preserve"> is the mean height of the two points, and</w:t>
      </w:r>
      <w:r w:rsidRPr="00164755">
        <w:rPr>
          <w:rStyle w:val="Variable"/>
          <w:rFonts w:ascii="Times New Roman" w:hAnsi="Times New Roman" w:cs="Times New Roman"/>
          <w:i/>
          <w:iCs/>
        </w:rPr>
        <w:t xml:space="preserve"> </w:t>
      </w:r>
      <w:r w:rsidR="00425F08" w:rsidRPr="00425F08">
        <w:rPr>
          <w:rStyle w:val="Variable"/>
          <w:rFonts w:ascii="Times New Roman" w:hAnsi="Times New Roman" w:cs="Times New Roman"/>
          <w:iCs/>
        </w:rPr>
        <w:object w:dxaOrig="260" w:dyaOrig="320">
          <v:shape id="_x0000_i1173" type="#_x0000_t75" style="width:14.5pt;height:16.1pt" o:ole="">
            <v:imagedata r:id="rId358" o:title=""/>
          </v:shape>
          <o:OLEObject Type="Embed" ProgID="Equation.DSMT4" ShapeID="_x0000_i1173" DrawAspect="Content" ObjectID="_1432636157" r:id="rId359"/>
        </w:object>
      </w:r>
      <w:r w:rsidRPr="00164755">
        <w:rPr>
          <w:rFonts w:cs="Times New Roman"/>
        </w:rPr>
        <w:t xml:space="preserve"> is the mean </w:t>
      </w:r>
      <w:r w:rsidR="000C6D45">
        <w:rPr>
          <w:rFonts w:cs="Times New Roman"/>
        </w:rPr>
        <w:t xml:space="preserve">of the </w:t>
      </w:r>
      <w:r w:rsidRPr="00164755">
        <w:rPr>
          <w:rFonts w:cs="Times New Roman"/>
        </w:rPr>
        <w:t>wind speed</w:t>
      </w:r>
      <w:r w:rsidR="000C6D45">
        <w:rPr>
          <w:rFonts w:cs="Times New Roman"/>
        </w:rPr>
        <w:t>s</w:t>
      </w:r>
      <w:r w:rsidRPr="00164755">
        <w:rPr>
          <w:rFonts w:cs="Times New Roman"/>
        </w:rPr>
        <w:t xml:space="preserve"> of the two points</w:t>
      </w:r>
      <w:r w:rsidR="000C6D45">
        <w:rPr>
          <w:rFonts w:cs="Times New Roman"/>
        </w:rPr>
        <w:t xml:space="preserve"> (over the entire simulation)</w:t>
      </w:r>
      <w:r w:rsidR="00C211D6">
        <w:rPr>
          <w:rFonts w:cs="Times New Roman"/>
        </w:rPr>
        <w:t>.</w:t>
      </w:r>
      <w:r w:rsidR="008533BD">
        <w:rPr>
          <w:rFonts w:cs="Times New Roman"/>
        </w:rPr>
        <w:t xml:space="preserve"> </w:t>
      </w:r>
      <w:r w:rsidR="007E05E1">
        <w:rPr>
          <w:rFonts w:cs="Times New Roman"/>
        </w:rPr>
        <w:t xml:space="preserve">The variables </w:t>
      </w:r>
      <w:r w:rsidR="007E05E1" w:rsidRPr="00164755">
        <w:rPr>
          <w:rStyle w:val="Variable"/>
          <w:rFonts w:ascii="Times New Roman" w:hAnsi="Times New Roman" w:cs="Times New Roman"/>
          <w:i/>
          <w:iCs/>
        </w:rPr>
        <w:t>a</w:t>
      </w:r>
      <w:r w:rsidR="007E05E1" w:rsidRPr="00164755">
        <w:rPr>
          <w:rFonts w:cs="Times New Roman"/>
        </w:rPr>
        <w:t xml:space="preserve"> and </w:t>
      </w:r>
      <w:r w:rsidR="007E05E1" w:rsidRPr="00164755">
        <w:rPr>
          <w:rStyle w:val="Variable"/>
          <w:rFonts w:ascii="Times New Roman" w:hAnsi="Times New Roman" w:cs="Times New Roman"/>
          <w:i/>
          <w:iCs/>
        </w:rPr>
        <w:t>b</w:t>
      </w:r>
      <w:r w:rsidR="007E05E1" w:rsidRPr="00164755">
        <w:rPr>
          <w:rFonts w:cs="Times New Roman"/>
        </w:rPr>
        <w:t xml:space="preserve"> </w:t>
      </w:r>
      <w:r w:rsidR="007E05E1">
        <w:rPr>
          <w:rFonts w:cs="Times New Roman"/>
        </w:rPr>
        <w:t>are</w:t>
      </w:r>
      <w:r w:rsidR="007E05E1" w:rsidRPr="00164755">
        <w:rPr>
          <w:rFonts w:cs="Times New Roman"/>
        </w:rPr>
        <w:t xml:space="preserve"> </w:t>
      </w:r>
      <w:r w:rsidR="007E05E1">
        <w:rPr>
          <w:rFonts w:cs="Times New Roman"/>
        </w:rPr>
        <w:t>the input</w:t>
      </w:r>
      <w:r w:rsidR="007E05E1" w:rsidRPr="00164755">
        <w:rPr>
          <w:rFonts w:cs="Times New Roman"/>
        </w:rPr>
        <w:t xml:space="preserve"> coherence decrement </w:t>
      </w:r>
      <w:r w:rsidR="007E05E1">
        <w:rPr>
          <w:rFonts w:cs="Times New Roman"/>
        </w:rPr>
        <w:t xml:space="preserve">and </w:t>
      </w:r>
      <w:r w:rsidR="007E05E1" w:rsidRPr="00164755">
        <w:rPr>
          <w:rFonts w:cs="Times New Roman"/>
        </w:rPr>
        <w:t>offset parameter</w:t>
      </w:r>
      <w:r w:rsidR="007E05E1">
        <w:rPr>
          <w:rFonts w:cs="Times New Roman"/>
        </w:rPr>
        <w:t xml:space="preserve">, respectively, </w:t>
      </w:r>
      <w:r w:rsidR="007E05E1" w:rsidRPr="0030654C">
        <w:t>which</w:t>
      </w:r>
      <w:r w:rsidR="004179FA" w:rsidRPr="004179FA">
        <w:t xml:space="preserve"> are defined by the values of the </w:t>
      </w:r>
      <w:r w:rsidR="004179FA" w:rsidRPr="005F214C">
        <w:rPr>
          <w:i/>
        </w:rPr>
        <w:t>IncDec1</w:t>
      </w:r>
      <w:r w:rsidR="004179FA" w:rsidRPr="004179FA">
        <w:t xml:space="preserve">, </w:t>
      </w:r>
      <w:r w:rsidR="004179FA" w:rsidRPr="005F214C">
        <w:rPr>
          <w:i/>
        </w:rPr>
        <w:t>IncDec2</w:t>
      </w:r>
      <w:r w:rsidR="004179FA" w:rsidRPr="004179FA">
        <w:t xml:space="preserve">, and </w:t>
      </w:r>
      <w:r w:rsidR="004179FA" w:rsidRPr="005F214C">
        <w:rPr>
          <w:i/>
        </w:rPr>
        <w:t>IncDec3</w:t>
      </w:r>
      <w:r w:rsidR="004179FA" w:rsidRPr="004179FA">
        <w:t xml:space="preserve"> input parameters (for each of the components).</w:t>
      </w:r>
      <w:r w:rsidR="008533BD">
        <w:rPr>
          <w:rStyle w:val="Variable"/>
          <w:rFonts w:ascii="Times New Roman" w:hAnsi="Times New Roman" w:cs="Times New Roman"/>
          <w:iCs/>
        </w:rPr>
        <w:t xml:space="preserve"> </w:t>
      </w:r>
      <w:r w:rsidR="003C5636">
        <w:rPr>
          <w:rFonts w:cs="Times New Roman"/>
        </w:rPr>
        <w:t>The</w:t>
      </w:r>
      <w:r w:rsidR="003B2096">
        <w:rPr>
          <w:rFonts w:cs="Times New Roman"/>
        </w:rPr>
        <w:t>ir</w:t>
      </w:r>
      <w:r w:rsidR="003C5636">
        <w:rPr>
          <w:rFonts w:cs="Times New Roman"/>
        </w:rPr>
        <w:t xml:space="preserve"> default values are discussed </w:t>
      </w:r>
      <w:r w:rsidR="007E05E1">
        <w:rPr>
          <w:rFonts w:cs="Times New Roman"/>
        </w:rPr>
        <w:t xml:space="preserve">in the </w:t>
      </w:r>
      <w:r w:rsidR="00013EBF">
        <w:rPr>
          <w:rFonts w:cs="Times New Roman"/>
        </w:rPr>
        <w:fldChar w:fldCharType="begin"/>
      </w:r>
      <w:r w:rsidR="007E05E1">
        <w:rPr>
          <w:rFonts w:cs="Times New Roman"/>
        </w:rPr>
        <w:instrText xml:space="preserve"> REF Heading_InputFileParameters \h </w:instrText>
      </w:r>
      <w:r w:rsidR="00013EBF">
        <w:rPr>
          <w:rFonts w:cs="Times New Roman"/>
        </w:rPr>
      </w:r>
      <w:r w:rsidR="00013EBF">
        <w:rPr>
          <w:rFonts w:cs="Times New Roman"/>
        </w:rPr>
        <w:fldChar w:fldCharType="separate"/>
      </w:r>
      <w:r w:rsidR="00263541">
        <w:t>Input File</w:t>
      </w:r>
      <w:r w:rsidR="00013EBF">
        <w:rPr>
          <w:rFonts w:cs="Times New Roman"/>
        </w:rPr>
        <w:fldChar w:fldCharType="end"/>
      </w:r>
      <w:r w:rsidR="008E3842">
        <w:rPr>
          <w:rFonts w:cs="Times New Roman"/>
        </w:rPr>
        <w:t xml:space="preserve"> section </w:t>
      </w:r>
      <w:r w:rsidR="007E05E1">
        <w:rPr>
          <w:rFonts w:cs="Times New Roman"/>
        </w:rPr>
        <w:t xml:space="preserve">of this document </w:t>
      </w:r>
      <w:r w:rsidR="008E3842">
        <w:rPr>
          <w:rFonts w:cs="Times New Roman"/>
        </w:rPr>
        <w:t xml:space="preserve">and are </w:t>
      </w:r>
      <w:r w:rsidR="003C5636">
        <w:rPr>
          <w:rFonts w:cs="Times New Roman"/>
        </w:rPr>
        <w:t xml:space="preserve">plotted </w:t>
      </w:r>
      <w:r w:rsidR="008E3842">
        <w:rPr>
          <w:rFonts w:cs="Times New Roman"/>
        </w:rPr>
        <w:t xml:space="preserve">in </w:t>
      </w:r>
      <w:r w:rsidR="00013EBF">
        <w:rPr>
          <w:rFonts w:cs="Times New Roman"/>
        </w:rPr>
        <w:fldChar w:fldCharType="begin"/>
      </w:r>
      <w:r w:rsidR="008B6EFB">
        <w:rPr>
          <w:rFonts w:cs="Times New Roman"/>
        </w:rPr>
        <w:instrText xml:space="preserve"> REF Figure_uCoh \h </w:instrText>
      </w:r>
      <w:r w:rsidR="00013EBF">
        <w:rPr>
          <w:rFonts w:cs="Times New Roman"/>
        </w:rPr>
      </w:r>
      <w:r w:rsidR="00013EBF">
        <w:rPr>
          <w:rFonts w:cs="Times New Roman"/>
        </w:rPr>
        <w:fldChar w:fldCharType="separate"/>
      </w:r>
      <w:r w:rsidR="00263541">
        <w:t xml:space="preserve">Figure </w:t>
      </w:r>
      <w:r w:rsidR="00263541">
        <w:rPr>
          <w:noProof/>
        </w:rPr>
        <w:t>13</w:t>
      </w:r>
      <w:r w:rsidR="00013EBF">
        <w:rPr>
          <w:rFonts w:cs="Times New Roman"/>
        </w:rPr>
        <w:fldChar w:fldCharType="end"/>
      </w:r>
      <w:r w:rsidR="0030654C">
        <w:rPr>
          <w:rFonts w:cs="Times New Roman"/>
        </w:rPr>
        <w:t xml:space="preserve"> through </w:t>
      </w:r>
      <w:r w:rsidR="00013EBF">
        <w:rPr>
          <w:rFonts w:cs="Times New Roman"/>
        </w:rPr>
        <w:fldChar w:fldCharType="begin"/>
      </w:r>
      <w:r w:rsidR="008B6EFB">
        <w:rPr>
          <w:rFonts w:cs="Times New Roman"/>
        </w:rPr>
        <w:instrText xml:space="preserve"> REF Figure_wCoh \h </w:instrText>
      </w:r>
      <w:r w:rsidR="00013EBF">
        <w:rPr>
          <w:rFonts w:cs="Times New Roman"/>
        </w:rPr>
      </w:r>
      <w:r w:rsidR="00013EBF">
        <w:rPr>
          <w:rFonts w:cs="Times New Roman"/>
        </w:rPr>
        <w:fldChar w:fldCharType="separate"/>
      </w:r>
      <w:r w:rsidR="00263541">
        <w:t xml:space="preserve">Figure </w:t>
      </w:r>
      <w:r w:rsidR="00263541">
        <w:rPr>
          <w:noProof/>
        </w:rPr>
        <w:t>15</w:t>
      </w:r>
      <w:r w:rsidR="00013EBF">
        <w:rPr>
          <w:rFonts w:cs="Times New Roman"/>
        </w:rPr>
        <w:fldChar w:fldCharType="end"/>
      </w:r>
      <w:r w:rsidR="008E3842">
        <w:rPr>
          <w:rFonts w:cs="Times New Roman"/>
        </w:rPr>
        <w:t>.</w:t>
      </w:r>
    </w:p>
    <w:p w:rsidR="00AB622B" w:rsidRDefault="001E1E65" w:rsidP="001E1E65">
      <w:pPr>
        <w:pStyle w:val="NRELText"/>
        <w:rPr>
          <w:rFonts w:cs="Times New Roman"/>
        </w:rPr>
      </w:pPr>
      <w:r w:rsidRPr="00164755">
        <w:rPr>
          <w:rFonts w:cs="Times New Roman"/>
        </w:rPr>
        <w:t xml:space="preserve">This </w:t>
      </w:r>
      <w:r w:rsidR="00791E65">
        <w:rPr>
          <w:rFonts w:cs="Times New Roman"/>
        </w:rPr>
        <w:t xml:space="preserve">coherence </w:t>
      </w:r>
      <w:r w:rsidRPr="00164755">
        <w:rPr>
          <w:rFonts w:cs="Times New Roman"/>
        </w:rPr>
        <w:t xml:space="preserve">model is based on the form suggested by </w:t>
      </w:r>
      <w:r w:rsidRPr="0030654C">
        <w:rPr>
          <w:rFonts w:cs="Times New Roman"/>
        </w:rPr>
        <w:t xml:space="preserve">Thresher </w:t>
      </w:r>
      <w:r w:rsidR="004179FA" w:rsidRPr="004179FA">
        <w:rPr>
          <w:rFonts w:cs="Times New Roman"/>
        </w:rPr>
        <w:t>et al</w:t>
      </w:r>
      <w:r w:rsidR="00F73EF8">
        <w:rPr>
          <w:rFonts w:cs="Times New Roman"/>
        </w:rPr>
        <w:t xml:space="preserve">. </w:t>
      </w:r>
      <w:bookmarkStart w:id="226" w:name="Reference_CoherenceThresher"/>
      <w:r w:rsidRPr="00164755">
        <w:rPr>
          <w:rFonts w:cs="Times New Roman"/>
        </w:rPr>
        <w:t>[</w:t>
      </w:r>
      <w:fldSimple w:instr=" SEQ References \* MERGEFORMAT ">
        <w:r w:rsidR="00263541">
          <w:rPr>
            <w:noProof/>
          </w:rPr>
          <w:t>34</w:t>
        </w:r>
      </w:fldSimple>
      <w:r w:rsidRPr="00164755">
        <w:rPr>
          <w:rFonts w:cs="Times New Roman"/>
        </w:rPr>
        <w:t>]</w:t>
      </w:r>
      <w:bookmarkEnd w:id="226"/>
      <w:r w:rsidR="000C6D45">
        <w:rPr>
          <w:rFonts w:cs="Times New Roman"/>
        </w:rPr>
        <w:t xml:space="preserve"> and implemented in the IEC coherence model</w:t>
      </w:r>
      <w:r w:rsidRPr="00164755">
        <w:rPr>
          <w:rFonts w:cs="Times New Roman"/>
        </w:rPr>
        <w:t>.</w:t>
      </w:r>
      <w:r w:rsidR="008533BD">
        <w:rPr>
          <w:rFonts w:cs="Times New Roman"/>
        </w:rPr>
        <w:t xml:space="preserve"> </w:t>
      </w:r>
      <w:r w:rsidR="00C211D6">
        <w:rPr>
          <w:rFonts w:cs="Times New Roman"/>
        </w:rPr>
        <w:t xml:space="preserve">The </w:t>
      </w:r>
      <w:r w:rsidR="00C211D6" w:rsidRPr="00C211D6">
        <w:rPr>
          <w:rFonts w:cs="Times New Roman"/>
          <w:position w:val="-18"/>
        </w:rPr>
        <w:object w:dxaOrig="920" w:dyaOrig="520">
          <v:shape id="_x0000_i1174" type="#_x0000_t75" style="width:42.45pt;height:29.55pt" o:ole="">
            <v:imagedata r:id="rId360" o:title=""/>
          </v:shape>
          <o:OLEObject Type="Embed" ProgID="Equation.DSMT4" ShapeID="_x0000_i1174" DrawAspect="Content" ObjectID="_1432636158" r:id="rId361"/>
        </w:object>
      </w:r>
      <w:r w:rsidR="00C211D6">
        <w:rPr>
          <w:rFonts w:cs="Times New Roman"/>
        </w:rPr>
        <w:t xml:space="preserve"> term has been added to allow users to implement Solari’s coherence definition </w:t>
      </w:r>
      <w:bookmarkStart w:id="227" w:name="Reference_Solari"/>
      <w:r w:rsidR="00C211D6" w:rsidRPr="00164755">
        <w:rPr>
          <w:rFonts w:cs="Times New Roman"/>
        </w:rPr>
        <w:t>[</w:t>
      </w:r>
      <w:fldSimple w:instr=" SEQ References \* MERGEFORMAT ">
        <w:r w:rsidR="00263541">
          <w:rPr>
            <w:noProof/>
          </w:rPr>
          <w:t>35</w:t>
        </w:r>
      </w:fldSimple>
      <w:r w:rsidR="00C211D6" w:rsidRPr="00164755">
        <w:rPr>
          <w:rFonts w:cs="Times New Roman"/>
        </w:rPr>
        <w:t>]</w:t>
      </w:r>
      <w:bookmarkEnd w:id="227"/>
      <w:r w:rsidR="00C211D6">
        <w:rPr>
          <w:rFonts w:cs="Times New Roman"/>
        </w:rPr>
        <w:t>.</w:t>
      </w:r>
      <w:r w:rsidR="008533BD">
        <w:rPr>
          <w:rFonts w:cs="Times New Roman"/>
        </w:rPr>
        <w:t xml:space="preserve"> </w:t>
      </w:r>
      <w:r w:rsidRPr="00164755">
        <w:rPr>
          <w:rFonts w:cs="Times New Roman"/>
        </w:rPr>
        <w:t xml:space="preserve">Note that if </w:t>
      </w:r>
      <w:r w:rsidRPr="00164755">
        <w:rPr>
          <w:rStyle w:val="Variable"/>
          <w:rFonts w:ascii="Times New Roman" w:hAnsi="Times New Roman" w:cs="Times New Roman"/>
          <w:i/>
          <w:iCs/>
        </w:rPr>
        <w:t>b = </w:t>
      </w:r>
      <w:r w:rsidRPr="00164755">
        <w:rPr>
          <w:rStyle w:val="Variable"/>
          <w:rFonts w:ascii="Times New Roman" w:hAnsi="Times New Roman" w:cs="Times New Roman"/>
          <w:iCs/>
        </w:rPr>
        <w:t>0</w:t>
      </w:r>
      <w:r w:rsidR="009767B1">
        <w:rPr>
          <w:rStyle w:val="Variable"/>
          <w:rFonts w:ascii="Times New Roman" w:hAnsi="Times New Roman" w:cs="Times New Roman"/>
          <w:iCs/>
        </w:rPr>
        <w:t xml:space="preserve"> and </w:t>
      </w:r>
      <w:r w:rsidR="009767B1">
        <w:rPr>
          <w:rStyle w:val="Variable"/>
          <w:rFonts w:ascii="Times New Roman" w:hAnsi="Times New Roman" w:cs="Times New Roman"/>
          <w:i/>
          <w:iCs/>
        </w:rPr>
        <w:t>CohExp</w:t>
      </w:r>
      <w:r w:rsidR="009767B1">
        <w:rPr>
          <w:rStyle w:val="Variable"/>
          <w:rFonts w:ascii="Times New Roman" w:hAnsi="Times New Roman" w:cs="Times New Roman"/>
          <w:iCs/>
        </w:rPr>
        <w:t> = 0</w:t>
      </w:r>
      <w:r w:rsidRPr="00164755">
        <w:rPr>
          <w:rFonts w:cs="Times New Roman"/>
        </w:rPr>
        <w:t>, this equati</w:t>
      </w:r>
      <w:r w:rsidR="009767B1">
        <w:rPr>
          <w:rFonts w:cs="Times New Roman"/>
        </w:rPr>
        <w:t xml:space="preserve">on </w:t>
      </w:r>
      <w:r w:rsidR="00C211D6">
        <w:rPr>
          <w:rFonts w:cs="Times New Roman"/>
        </w:rPr>
        <w:t xml:space="preserve">also </w:t>
      </w:r>
      <w:r w:rsidR="009767B1">
        <w:rPr>
          <w:rFonts w:cs="Times New Roman"/>
        </w:rPr>
        <w:t>becomes the Davenport coherence model</w:t>
      </w:r>
      <w:r w:rsidR="00B84211">
        <w:rPr>
          <w:rFonts w:cs="Times New Roman"/>
        </w:rPr>
        <w:t xml:space="preserve"> </w:t>
      </w:r>
      <w:bookmarkStart w:id="228" w:name="Reference_Davenport"/>
      <w:r w:rsidR="00B84211" w:rsidRPr="00164755">
        <w:rPr>
          <w:rFonts w:cs="Times New Roman"/>
        </w:rPr>
        <w:t>[</w:t>
      </w:r>
      <w:fldSimple w:instr=" SEQ References \* MERGEFORMAT ">
        <w:r w:rsidR="00263541">
          <w:rPr>
            <w:noProof/>
          </w:rPr>
          <w:t>36</w:t>
        </w:r>
      </w:fldSimple>
      <w:r w:rsidR="00B84211" w:rsidRPr="00164755">
        <w:rPr>
          <w:rFonts w:cs="Times New Roman"/>
        </w:rPr>
        <w:t>]</w:t>
      </w:r>
      <w:bookmarkEnd w:id="228"/>
      <w:r w:rsidR="009767B1">
        <w:rPr>
          <w:rFonts w:cs="Times New Roman"/>
        </w:rPr>
        <w:t>.</w:t>
      </w:r>
    </w:p>
    <w:p w:rsidR="00C1563E" w:rsidRPr="00CC6783" w:rsidRDefault="00F613B6" w:rsidP="00C1563E">
      <w:pPr>
        <w:pStyle w:val="Head1"/>
      </w:pPr>
      <w:bookmarkStart w:id="229" w:name="Heading_WindProfiles"/>
      <w:bookmarkStart w:id="230" w:name="_Toc336257163"/>
      <w:r>
        <w:t xml:space="preserve">Wind (Velocity) </w:t>
      </w:r>
      <w:r w:rsidR="00C1563E">
        <w:t>Profiles</w:t>
      </w:r>
      <w:bookmarkEnd w:id="229"/>
      <w:bookmarkEnd w:id="230"/>
    </w:p>
    <w:p w:rsidR="00526B99" w:rsidRPr="00526B99" w:rsidRDefault="00A554C9">
      <w:pPr>
        <w:pStyle w:val="NRELText"/>
      </w:pPr>
      <w:r w:rsidRPr="00203949">
        <w:t>TurbSim offers user</w:t>
      </w:r>
      <w:r w:rsidR="009F505B">
        <w:t>s</w:t>
      </w:r>
      <w:r w:rsidRPr="00203949">
        <w:t xml:space="preserve"> a choice of </w:t>
      </w:r>
      <w:r w:rsidR="00203949" w:rsidRPr="00203949">
        <w:t xml:space="preserve">mean </w:t>
      </w:r>
      <w:r w:rsidR="00F613B6">
        <w:t>wind (</w:t>
      </w:r>
      <w:r w:rsidR="00AC4DF4">
        <w:t>velocity</w:t>
      </w:r>
      <w:r w:rsidR="00F613B6">
        <w:t>)</w:t>
      </w:r>
      <w:r w:rsidR="00203949" w:rsidRPr="00203949">
        <w:t xml:space="preserve"> </w:t>
      </w:r>
      <w:r w:rsidR="00985D38" w:rsidRPr="00203949">
        <w:t>profiles</w:t>
      </w:r>
      <w:r w:rsidRPr="00203949">
        <w:t>.</w:t>
      </w:r>
      <w:r w:rsidR="008533BD">
        <w:t xml:space="preserve"> </w:t>
      </w:r>
      <w:r w:rsidR="00876E2D">
        <w:t xml:space="preserve">The </w:t>
      </w:r>
      <w:r w:rsidR="00AC4DF4">
        <w:t>velocity</w:t>
      </w:r>
      <w:r w:rsidR="00526B99">
        <w:t xml:space="preserve"> profiles determine the mean </w:t>
      </w:r>
      <w:r w:rsidR="00526B99">
        <w:rPr>
          <w:i/>
        </w:rPr>
        <w:t>u</w:t>
      </w:r>
      <w:r w:rsidR="00526B99">
        <w:t xml:space="preserve">-component </w:t>
      </w:r>
      <w:r w:rsidR="00AC4DF4">
        <w:t>velocity</w:t>
      </w:r>
      <w:r w:rsidR="00526B99">
        <w:t xml:space="preserve"> </w:t>
      </w:r>
      <w:r w:rsidR="00C55859">
        <w:t xml:space="preserve">at each height </w:t>
      </w:r>
      <w:r w:rsidR="00526B99">
        <w:t>for the length of the simulation.</w:t>
      </w:r>
      <w:r w:rsidR="008533BD">
        <w:t xml:space="preserve"> </w:t>
      </w:r>
      <w:r w:rsidR="00526B99">
        <w:t xml:space="preserve">By definition, the mean </w:t>
      </w:r>
      <w:r w:rsidR="00526B99">
        <w:rPr>
          <w:i/>
        </w:rPr>
        <w:t>v</w:t>
      </w:r>
      <w:r w:rsidR="00526B99">
        <w:t xml:space="preserve">- and </w:t>
      </w:r>
      <w:r w:rsidR="00526B99">
        <w:rPr>
          <w:i/>
        </w:rPr>
        <w:t>w</w:t>
      </w:r>
      <w:r w:rsidR="00526B99">
        <w:t xml:space="preserve">-component </w:t>
      </w:r>
      <w:r w:rsidR="00AC4DF4">
        <w:t>velocities</w:t>
      </w:r>
      <w:r w:rsidR="00526B99">
        <w:t xml:space="preserve"> are zero.</w:t>
      </w:r>
      <w:r w:rsidR="008533BD">
        <w:t xml:space="preserve"> </w:t>
      </w:r>
      <w:r w:rsidR="00F613B6">
        <w:t>Wind</w:t>
      </w:r>
      <w:r w:rsidR="00F1485A">
        <w:t xml:space="preserve">-direction profiles determine the mean horizontal </w:t>
      </w:r>
      <w:r w:rsidR="00F613B6">
        <w:t xml:space="preserve">wind </w:t>
      </w:r>
      <w:r w:rsidR="00F1485A">
        <w:t>direction at each height.</w:t>
      </w:r>
      <w:r w:rsidR="008533BD">
        <w:t xml:space="preserve"> </w:t>
      </w:r>
      <w:r w:rsidR="00F1485A">
        <w:t xml:space="preserve">A </w:t>
      </w:r>
      <w:r w:rsidR="00F613B6">
        <w:t>wind</w:t>
      </w:r>
      <w:r w:rsidR="00F1485A">
        <w:t xml:space="preserve">-direction profile is calculated with the low-level jet </w:t>
      </w:r>
      <w:r w:rsidR="00F613B6">
        <w:t xml:space="preserve">wind-speed </w:t>
      </w:r>
      <w:r w:rsidR="00F1485A">
        <w:t xml:space="preserve">profile, but direction profiles are not calculated with the other </w:t>
      </w:r>
      <w:r w:rsidR="00AC4DF4">
        <w:t>velocity</w:t>
      </w:r>
      <w:r w:rsidR="00F1485A">
        <w:t xml:space="preserve"> profiles.</w:t>
      </w:r>
    </w:p>
    <w:p w:rsidR="00510E55" w:rsidRDefault="004606AF">
      <w:pPr>
        <w:pStyle w:val="NRELText"/>
      </w:pPr>
      <w:r>
        <w:t xml:space="preserve">When </w:t>
      </w:r>
      <w:r w:rsidR="0039737A">
        <w:t>computing</w:t>
      </w:r>
      <w:r>
        <w:t xml:space="preserve"> the mean </w:t>
      </w:r>
      <w:r w:rsidR="00AC4DF4">
        <w:t>velocity</w:t>
      </w:r>
      <w:r>
        <w:t xml:space="preserve"> profile, TurbSim </w:t>
      </w:r>
      <w:r w:rsidR="000E4675">
        <w:t>uses</w:t>
      </w:r>
      <w:r>
        <w:t xml:space="preserve"> the inputs </w:t>
      </w:r>
      <w:r>
        <w:rPr>
          <w:i/>
        </w:rPr>
        <w:t>URef</w:t>
      </w:r>
      <w:r>
        <w:t xml:space="preserve"> and </w:t>
      </w:r>
      <w:r>
        <w:rPr>
          <w:i/>
        </w:rPr>
        <w:t>RefHt</w:t>
      </w:r>
      <w:r w:rsidR="0039737A">
        <w:rPr>
          <w:i/>
        </w:rPr>
        <w:t xml:space="preserve"> </w:t>
      </w:r>
      <w:r w:rsidR="000E4675">
        <w:t xml:space="preserve">as the reference point </w:t>
      </w:r>
      <w:r w:rsidR="0039737A">
        <w:t xml:space="preserve">to calculate the mean </w:t>
      </w:r>
      <w:r w:rsidR="00AC4DF4">
        <w:t>velocity</w:t>
      </w:r>
      <w:r w:rsidR="0039737A">
        <w:t xml:space="preserve"> at </w:t>
      </w:r>
      <w:r w:rsidR="0039737A">
        <w:rPr>
          <w:i/>
        </w:rPr>
        <w:t>HubHt</w:t>
      </w:r>
      <w:r w:rsidR="0039737A">
        <w:t xml:space="preserve">, </w:t>
      </w:r>
      <w:r w:rsidR="00C327FF" w:rsidRPr="00C327FF">
        <w:rPr>
          <w:rStyle w:val="Variable"/>
          <w:rFonts w:ascii="Times New Roman" w:hAnsi="Times New Roman" w:cs="Times New Roman"/>
          <w:i/>
          <w:iCs/>
        </w:rPr>
        <w:object w:dxaOrig="440" w:dyaOrig="420">
          <v:shape id="_x0000_i1175" type="#_x0000_t75" style="width:20.4pt;height:20.4pt" o:ole="">
            <v:imagedata r:id="rId362" o:title=""/>
          </v:shape>
          <o:OLEObject Type="Embed" ProgID="Equation.DSMT4" ShapeID="_x0000_i1175" DrawAspect="Content" ObjectID="_1432636159" r:id="rId363"/>
        </w:object>
      </w:r>
      <w:r w:rsidR="0039737A" w:rsidRPr="0039737A">
        <w:rPr>
          <w:rStyle w:val="Variable"/>
          <w:rFonts w:ascii="Times New Roman" w:hAnsi="Times New Roman" w:cs="Times New Roman"/>
          <w:iCs/>
        </w:rPr>
        <w:t>.</w:t>
      </w:r>
      <w:r w:rsidR="008533BD">
        <w:rPr>
          <w:rStyle w:val="Variable"/>
          <w:rFonts w:ascii="Times New Roman" w:hAnsi="Times New Roman" w:cs="Times New Roman"/>
          <w:iCs/>
        </w:rPr>
        <w:t xml:space="preserve"> </w:t>
      </w:r>
      <w:r w:rsidR="0039737A" w:rsidRPr="0039737A">
        <w:rPr>
          <w:rStyle w:val="Variable"/>
          <w:rFonts w:ascii="Times New Roman" w:hAnsi="Times New Roman" w:cs="Times New Roman"/>
          <w:iCs/>
        </w:rPr>
        <w:t>T</w:t>
      </w:r>
      <w:r w:rsidR="0039737A">
        <w:t xml:space="preserve">he </w:t>
      </w:r>
      <w:r w:rsidR="00AC4DF4">
        <w:t>velocit</w:t>
      </w:r>
      <w:r w:rsidR="007E74B0">
        <w:t>ies</w:t>
      </w:r>
      <w:r w:rsidR="0039737A">
        <w:t xml:space="preserve"> at other heights </w:t>
      </w:r>
      <w:r w:rsidR="009F505B">
        <w:t xml:space="preserve">then </w:t>
      </w:r>
      <w:r w:rsidR="0039737A">
        <w:t xml:space="preserve">are calculated using </w:t>
      </w:r>
      <w:r w:rsidR="00C327FF" w:rsidRPr="00C327FF">
        <w:rPr>
          <w:rStyle w:val="Variable"/>
          <w:rFonts w:ascii="Times New Roman" w:hAnsi="Times New Roman" w:cs="Times New Roman"/>
          <w:i/>
          <w:iCs/>
        </w:rPr>
        <w:object w:dxaOrig="440" w:dyaOrig="420">
          <v:shape id="_x0000_i1176" type="#_x0000_t75" style="width:22.05pt;height:20.4pt" o:ole="">
            <v:imagedata r:id="rId364" o:title=""/>
          </v:shape>
          <o:OLEObject Type="Embed" ProgID="Equation.DSMT4" ShapeID="_x0000_i1176" DrawAspect="Content" ObjectID="_1432636160" r:id="rId365"/>
        </w:object>
      </w:r>
      <w:r w:rsidR="0039737A" w:rsidRPr="0039737A">
        <w:rPr>
          <w:rStyle w:val="Variable"/>
          <w:rFonts w:ascii="Times New Roman" w:hAnsi="Times New Roman" w:cs="Times New Roman"/>
          <w:iCs/>
        </w:rPr>
        <w:t xml:space="preserve"> </w:t>
      </w:r>
      <w:r w:rsidR="0039737A">
        <w:rPr>
          <w:rStyle w:val="Variable"/>
          <w:rFonts w:ascii="Times New Roman" w:hAnsi="Times New Roman" w:cs="Times New Roman"/>
          <w:iCs/>
        </w:rPr>
        <w:t xml:space="preserve">and </w:t>
      </w:r>
      <w:r w:rsidR="0039737A">
        <w:rPr>
          <w:rStyle w:val="Variable"/>
          <w:rFonts w:ascii="Times New Roman" w:hAnsi="Times New Roman" w:cs="Times New Roman"/>
          <w:i/>
          <w:iCs/>
        </w:rPr>
        <w:t xml:space="preserve">HubHt </w:t>
      </w:r>
      <w:r w:rsidR="0039737A">
        <w:rPr>
          <w:rStyle w:val="Variable"/>
          <w:rFonts w:ascii="Times New Roman" w:hAnsi="Times New Roman" w:cs="Times New Roman"/>
          <w:iCs/>
        </w:rPr>
        <w:t>as the reference point.</w:t>
      </w:r>
      <w:r w:rsidR="008533BD">
        <w:rPr>
          <w:rStyle w:val="Variable"/>
          <w:rFonts w:ascii="Times New Roman" w:hAnsi="Times New Roman" w:cs="Times New Roman"/>
          <w:iCs/>
        </w:rPr>
        <w:t xml:space="preserve"> </w:t>
      </w:r>
      <w:r w:rsidR="00EF16FA">
        <w:fldChar w:fldCharType="begin"/>
      </w:r>
      <w:r w:rsidR="00EF16FA">
        <w:instrText xml:space="preserve"> REF Figure_WindProfile \h  \* MERGEFORMAT </w:instrText>
      </w:r>
      <w:r w:rsidR="00EF16FA">
        <w:fldChar w:fldCharType="separate"/>
      </w:r>
      <w:r w:rsidR="00263541">
        <w:t xml:space="preserve">Figure </w:t>
      </w:r>
      <w:r w:rsidR="00263541">
        <w:rPr>
          <w:noProof/>
        </w:rPr>
        <w:t>23</w:t>
      </w:r>
      <w:r w:rsidR="00EF16FA">
        <w:fldChar w:fldCharType="end"/>
      </w:r>
      <w:r w:rsidR="0039737A" w:rsidRPr="00203949">
        <w:t xml:space="preserve"> shows </w:t>
      </w:r>
      <w:r w:rsidR="0039737A">
        <w:t xml:space="preserve">an example of </w:t>
      </w:r>
      <w:r w:rsidR="0039737A" w:rsidRPr="00203949">
        <w:t xml:space="preserve">four different </w:t>
      </w:r>
      <w:r w:rsidR="0039737A">
        <w:t xml:space="preserve">types of mean </w:t>
      </w:r>
      <w:r w:rsidR="00AC4DF4">
        <w:t>velocity</w:t>
      </w:r>
      <w:r w:rsidR="0039737A" w:rsidRPr="00203949">
        <w:t xml:space="preserve"> profiles that were generated using default boundary conditions </w:t>
      </w:r>
      <w:r w:rsidR="00D60381">
        <w:t xml:space="preserve">and </w:t>
      </w:r>
      <w:r w:rsidR="00D60381">
        <w:rPr>
          <w:i/>
        </w:rPr>
        <w:t>RICH_NO</w:t>
      </w:r>
      <w:r w:rsidR="00D60381" w:rsidRPr="004606AF">
        <w:t> = </w:t>
      </w:r>
      <w:r w:rsidR="00D60381" w:rsidRPr="00203949">
        <w:t>0.0</w:t>
      </w:r>
      <w:r w:rsidR="00D60381">
        <w:t xml:space="preserve">5 </w:t>
      </w:r>
      <w:r w:rsidR="0039737A" w:rsidRPr="00203949">
        <w:t>with the GP_LLJ model</w:t>
      </w:r>
      <w:r w:rsidR="0039737A">
        <w:t>.</w:t>
      </w:r>
      <w:r w:rsidR="008533BD">
        <w:t xml:space="preserve"> </w:t>
      </w:r>
      <w:r w:rsidR="0039737A">
        <w:t xml:space="preserve">For each of the </w:t>
      </w:r>
      <w:r w:rsidR="00AC4DF4">
        <w:t>velocity</w:t>
      </w:r>
      <w:r w:rsidR="0039737A">
        <w:t xml:space="preserve"> profiles plotted in the figure, </w:t>
      </w:r>
      <w:r w:rsidR="0039737A">
        <w:rPr>
          <w:i/>
        </w:rPr>
        <w:t>URef</w:t>
      </w:r>
      <w:r w:rsidR="0039737A" w:rsidRPr="0039737A">
        <w:t> = </w:t>
      </w:r>
      <w:r w:rsidR="0039737A">
        <w:t xml:space="preserve">12 m/s and </w:t>
      </w:r>
      <w:r w:rsidR="0039737A">
        <w:rPr>
          <w:i/>
        </w:rPr>
        <w:t>RefHt = HubHt</w:t>
      </w:r>
      <w:r w:rsidR="0039737A" w:rsidRPr="0039737A">
        <w:t> =</w:t>
      </w:r>
      <w:r w:rsidR="0039737A">
        <w:t> 90 m.</w:t>
      </w:r>
    </w:p>
    <w:p w:rsidR="00C1563E" w:rsidRDefault="000929EE" w:rsidP="00C1563E">
      <w:pPr>
        <w:pStyle w:val="Head2"/>
        <w:outlineLvl w:val="0"/>
      </w:pPr>
      <w:bookmarkStart w:id="231" w:name="_Toc336257164"/>
      <w:r>
        <w:t>Power-</w:t>
      </w:r>
      <w:r w:rsidR="00C1563E">
        <w:t xml:space="preserve">Law </w:t>
      </w:r>
      <w:r w:rsidR="00F613B6">
        <w:t>Wind</w:t>
      </w:r>
      <w:r w:rsidR="00C1563E">
        <w:t xml:space="preserve"> Profile</w:t>
      </w:r>
      <w:bookmarkEnd w:id="231"/>
    </w:p>
    <w:p w:rsidR="00510E55" w:rsidRPr="00671EF1" w:rsidRDefault="000929EE">
      <w:pPr>
        <w:pStyle w:val="NRELText"/>
        <w:rPr>
          <w:rFonts w:cs="Times New Roman"/>
        </w:rPr>
      </w:pPr>
      <w:r>
        <w:rPr>
          <w:rFonts w:cs="Times New Roman"/>
        </w:rPr>
        <w:t>The power-</w:t>
      </w:r>
      <w:r w:rsidR="000C1374" w:rsidRPr="00671EF1">
        <w:rPr>
          <w:rFonts w:cs="Times New Roman"/>
        </w:rPr>
        <w:t xml:space="preserve">law </w:t>
      </w:r>
      <w:r w:rsidR="00AC4DF4">
        <w:rPr>
          <w:rFonts w:cs="Times New Roman"/>
        </w:rPr>
        <w:t>mean velocity</w:t>
      </w:r>
      <w:r w:rsidR="000C1374" w:rsidRPr="00671EF1">
        <w:rPr>
          <w:rFonts w:cs="Times New Roman"/>
        </w:rPr>
        <w:t xml:space="preserve"> profile </w:t>
      </w:r>
      <w:r w:rsidR="000E4675">
        <w:rPr>
          <w:rFonts w:cs="Times New Roman"/>
        </w:rPr>
        <w:t xml:space="preserve">uses the </w:t>
      </w:r>
      <w:r w:rsidR="000E4675">
        <w:rPr>
          <w:rFonts w:cs="Times New Roman"/>
          <w:i/>
        </w:rPr>
        <w:t xml:space="preserve">PLExp </w:t>
      </w:r>
      <w:r w:rsidR="000E4675">
        <w:rPr>
          <w:rFonts w:cs="Times New Roman"/>
        </w:rPr>
        <w:t xml:space="preserve">input parameter to </w:t>
      </w:r>
      <w:r w:rsidR="004606AF">
        <w:rPr>
          <w:rFonts w:cs="Times New Roman"/>
        </w:rPr>
        <w:t xml:space="preserve">calculate the average wind speed </w:t>
      </w:r>
      <w:r w:rsidR="0039737A">
        <w:rPr>
          <w:rFonts w:cs="Times New Roman"/>
        </w:rPr>
        <w:t xml:space="preserve">at height </w:t>
      </w:r>
      <w:r w:rsidR="0039737A" w:rsidRPr="0039737A">
        <w:rPr>
          <w:rFonts w:cs="Times New Roman"/>
          <w:i/>
        </w:rPr>
        <w:t xml:space="preserve">z </w:t>
      </w:r>
      <w:r w:rsidR="000E4675">
        <w:rPr>
          <w:rFonts w:cs="Times New Roman"/>
        </w:rPr>
        <w:t>using the equation</w:t>
      </w:r>
    </w:p>
    <w:p w:rsidR="002A1EF6" w:rsidRPr="003E160D" w:rsidRDefault="002A1EF6" w:rsidP="002A1EF6">
      <w:pPr>
        <w:pStyle w:val="MTDisplayEquation"/>
        <w:rPr>
          <w:rFonts w:cs="Times New Roman"/>
        </w:rPr>
      </w:pPr>
      <w:r w:rsidRPr="002A1EF6">
        <w:rPr>
          <w:rFonts w:cs="Times New Roman"/>
        </w:rPr>
        <w:tab/>
      </w:r>
      <w:r w:rsidR="000A59B1" w:rsidRPr="00671EF1">
        <w:rPr>
          <w:rFonts w:cs="Times New Roman"/>
          <w:position w:val="-34"/>
        </w:rPr>
        <w:object w:dxaOrig="2439" w:dyaOrig="859">
          <v:shape id="_x0000_i1177" type="#_x0000_t75" style="width:119.8pt;height:42.45pt" o:ole="">
            <v:imagedata r:id="rId366" o:title=""/>
          </v:shape>
          <o:OLEObject Type="Embed" ProgID="Equation.DSMT4" ShapeID="_x0000_i1177" DrawAspect="Content" ObjectID="_1432636161" r:id="rId367"/>
        </w:object>
      </w:r>
      <w:r w:rsidR="000E4675" w:rsidRPr="000E4675">
        <w:rPr>
          <w:rFonts w:cs="Times New Roman"/>
        </w:rPr>
        <w:t>,</w:t>
      </w:r>
      <w:r w:rsidRPr="002A1EF6">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55</w:t>
      </w:r>
      <w:r w:rsidR="00263541" w:rsidRPr="003E160D">
        <w:rPr>
          <w:rFonts w:cs="Times New Roman"/>
          <w:noProof/>
        </w:rPr>
        <w:t>)</w:t>
      </w:r>
      <w:r w:rsidR="00013EBF" w:rsidRPr="003E160D">
        <w:rPr>
          <w:rFonts w:cs="Times New Roman"/>
        </w:rPr>
        <w:fldChar w:fldCharType="end"/>
      </w:r>
    </w:p>
    <w:p w:rsidR="00510E55" w:rsidRPr="00671EF1" w:rsidRDefault="000C1374">
      <w:pPr>
        <w:pStyle w:val="NRELText"/>
        <w:rPr>
          <w:rFonts w:cs="Times New Roman"/>
        </w:rPr>
      </w:pPr>
      <w:r w:rsidRPr="00671EF1">
        <w:rPr>
          <w:rFonts w:cs="Times New Roman"/>
        </w:rPr>
        <w:t>where</w:t>
      </w:r>
      <w:r w:rsidR="00990040" w:rsidRPr="00671EF1">
        <w:rPr>
          <w:rStyle w:val="Variable"/>
          <w:rFonts w:ascii="Times New Roman" w:hAnsi="Times New Roman" w:cs="Times New Roman"/>
          <w:i/>
          <w:iCs/>
        </w:rPr>
        <w:t xml:space="preserve"> </w:t>
      </w:r>
      <w:r w:rsidR="004606AF" w:rsidRPr="004606AF">
        <w:rPr>
          <w:rStyle w:val="Variable"/>
          <w:rFonts w:ascii="Times New Roman" w:hAnsi="Times New Roman" w:cs="Times New Roman"/>
          <w:i/>
          <w:iCs/>
        </w:rPr>
        <w:object w:dxaOrig="520" w:dyaOrig="420">
          <v:shape id="_x0000_i1178" type="#_x0000_t75" style="width:29.55pt;height:20.4pt" o:ole="">
            <v:imagedata r:id="rId368" o:title=""/>
          </v:shape>
          <o:OLEObject Type="Embed" ProgID="Equation.DSMT4" ShapeID="_x0000_i1178" DrawAspect="Content" ObjectID="_1432636162" r:id="rId369"/>
        </w:object>
      </w:r>
      <w:r w:rsidRPr="00671EF1">
        <w:rPr>
          <w:rFonts w:cs="Times New Roman"/>
        </w:rPr>
        <w:t xml:space="preserve"> is the </w:t>
      </w:r>
      <w:r w:rsidR="004606AF">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and</w:t>
      </w:r>
      <w:r w:rsidRPr="0039737A">
        <w:rPr>
          <w:rStyle w:val="Variable"/>
          <w:rFonts w:ascii="Times New Roman" w:hAnsi="Times New Roman" w:cs="Times New Roman"/>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sidR="0039737A">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sidR="00DB45D4">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0039737A" w:rsidRPr="0039737A">
        <w:rPr>
          <w:rStyle w:val="Variable"/>
          <w:rFonts w:ascii="Times New Roman" w:hAnsi="Times New Roman" w:cs="Times New Roman"/>
          <w:iCs/>
        </w:rPr>
        <w:object w:dxaOrig="740" w:dyaOrig="440">
          <v:shape id="_x0000_i1179" type="#_x0000_t75" style="width:37.6pt;height:24.2pt" o:ole="">
            <v:imagedata r:id="rId370" o:title=""/>
          </v:shape>
          <o:OLEObject Type="Embed" ProgID="Equation.DSMT4" ShapeID="_x0000_i1179" DrawAspect="Content" ObjectID="_1432636163" r:id="rId371"/>
        </w:object>
      </w:r>
      <w:r w:rsidR="0039737A">
        <w:rPr>
          <w:rStyle w:val="Variable"/>
          <w:rFonts w:ascii="Times New Roman" w:hAnsi="Times New Roman" w:cs="Times New Roman"/>
          <w:iCs/>
        </w:rPr>
        <w:t xml:space="preserve"> </w:t>
      </w:r>
      <w:r w:rsidRPr="00671EF1">
        <w:rPr>
          <w:rFonts w:cs="Times New Roman"/>
        </w:rPr>
        <w:t>is known.</w:t>
      </w:r>
    </w:p>
    <w:p w:rsidR="00C1563E" w:rsidRDefault="00C1563E" w:rsidP="00C1563E">
      <w:pPr>
        <w:pStyle w:val="Head2"/>
        <w:outlineLvl w:val="0"/>
      </w:pPr>
      <w:bookmarkStart w:id="232" w:name="_Toc336257165"/>
      <w:r>
        <w:t>Logarithmic Wind Profile</w:t>
      </w:r>
      <w:bookmarkEnd w:id="232"/>
    </w:p>
    <w:p w:rsidR="00510E55" w:rsidRPr="003E160D" w:rsidRDefault="00F66F19">
      <w:pPr>
        <w:pStyle w:val="NRELText"/>
        <w:rPr>
          <w:rFonts w:cs="Times New Roman"/>
        </w:rPr>
      </w:pPr>
      <w:r w:rsidRPr="003E160D">
        <w:rPr>
          <w:rFonts w:cs="Times New Roman"/>
        </w:rPr>
        <w:t xml:space="preserve">The </w:t>
      </w:r>
      <w:r w:rsidR="007D3678" w:rsidRPr="003E160D">
        <w:rPr>
          <w:rFonts w:cs="Times New Roman"/>
        </w:rPr>
        <w:t>diabatic (</w:t>
      </w:r>
      <w:r w:rsidRPr="003E160D">
        <w:rPr>
          <w:rFonts w:cs="Times New Roman"/>
        </w:rPr>
        <w:t>logarithmic</w:t>
      </w:r>
      <w:r w:rsidR="007D3678" w:rsidRPr="003E160D">
        <w:rPr>
          <w:rFonts w:cs="Times New Roman"/>
        </w:rPr>
        <w:t>)</w:t>
      </w:r>
      <w:r w:rsidRPr="003E160D">
        <w:rPr>
          <w:rFonts w:cs="Times New Roman"/>
        </w:rPr>
        <w:t xml:space="preserve"> wind profile </w:t>
      </w:r>
      <w:r w:rsidR="00364861">
        <w:rPr>
          <w:rFonts w:cs="Times New Roman"/>
        </w:rPr>
        <w:t xml:space="preserve">calculates the average wind speed at height </w:t>
      </w:r>
      <w:r w:rsidR="00364861" w:rsidRPr="0039737A">
        <w:rPr>
          <w:rFonts w:cs="Times New Roman"/>
          <w:i/>
        </w:rPr>
        <w:t xml:space="preserve">z </w:t>
      </w:r>
      <w:r w:rsidR="00364861">
        <w:rPr>
          <w:rFonts w:cs="Times New Roman"/>
        </w:rPr>
        <w:t>using the equation</w:t>
      </w:r>
    </w:p>
    <w:p w:rsidR="00510E55" w:rsidRPr="003E160D" w:rsidRDefault="00565B9A" w:rsidP="00C81DC1">
      <w:pPr>
        <w:pStyle w:val="MTDisplayEquation"/>
        <w:rPr>
          <w:rFonts w:cs="Times New Roman"/>
        </w:rPr>
      </w:pPr>
      <w:r w:rsidRPr="003E160D">
        <w:rPr>
          <w:rFonts w:cs="Times New Roman"/>
        </w:rPr>
        <w:lastRenderedPageBreak/>
        <w:tab/>
      </w:r>
      <w:r w:rsidR="000A59B1" w:rsidRPr="003E160D">
        <w:rPr>
          <w:rFonts w:cs="Times New Roman"/>
          <w:position w:val="-38"/>
        </w:rPr>
        <w:object w:dxaOrig="2780" w:dyaOrig="800">
          <v:shape id="_x0000_i1180" type="#_x0000_t75" style="width:139.15pt;height:39.2pt" o:ole="">
            <v:imagedata r:id="rId372" o:title=""/>
          </v:shape>
          <o:OLEObject Type="Embed" ProgID="Equation.DSMT4" ShapeID="_x0000_i1180" DrawAspect="Content" ObjectID="_1432636164" r:id="rId373"/>
        </w:object>
      </w:r>
      <w:r w:rsidR="00364861" w:rsidRPr="00364861">
        <w:rPr>
          <w:rFonts w:cs="Times New Roman"/>
        </w:rPr>
        <w:t>,</w:t>
      </w:r>
      <w:r w:rsidRPr="003E160D">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56</w:t>
      </w:r>
      <w:r w:rsidR="00263541" w:rsidRPr="003E160D">
        <w:rPr>
          <w:rFonts w:cs="Times New Roman"/>
          <w:noProof/>
        </w:rPr>
        <w:t>)</w:t>
      </w:r>
      <w:r w:rsidR="00013EBF" w:rsidRPr="003E160D">
        <w:rPr>
          <w:rFonts w:cs="Times New Roman"/>
        </w:rPr>
        <w:fldChar w:fldCharType="end"/>
      </w:r>
    </w:p>
    <w:p w:rsidR="005325D6" w:rsidRDefault="005325D6" w:rsidP="005325D6">
      <w:pPr>
        <w:pStyle w:val="NRELTableText"/>
        <w:framePr w:w="5083" w:h="5904" w:hRule="exact" w:hSpace="216" w:vSpace="86" w:wrap="around" w:hAnchor="page" w:x="5718" w:yAlign="bottom"/>
        <w:pBdr>
          <w:top w:val="single" w:sz="12" w:space="1" w:color="auto"/>
          <w:left w:val="single" w:sz="12" w:space="4" w:color="auto"/>
          <w:bottom w:val="single" w:sz="12" w:space="1" w:color="auto"/>
          <w:right w:val="single" w:sz="12" w:space="4" w:color="auto"/>
        </w:pBdr>
        <w:jc w:val="center"/>
      </w:pPr>
      <w:r w:rsidRPr="00A62B8A">
        <w:rPr>
          <w:noProof/>
        </w:rPr>
        <w:drawing>
          <wp:inline distT="0" distB="0" distL="0" distR="0" wp14:anchorId="10B71F9B" wp14:editId="5C44398D">
            <wp:extent cx="2491444" cy="3017520"/>
            <wp:effectExtent l="19050" t="0" r="4106" b="0"/>
            <wp:docPr id="17"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374" cstate="print"/>
                    <a:stretch>
                      <a:fillRect/>
                    </a:stretch>
                  </pic:blipFill>
                  <pic:spPr>
                    <a:xfrm>
                      <a:off x="0" y="0"/>
                      <a:ext cx="2491444" cy="3017520"/>
                    </a:xfrm>
                    <a:prstGeom prst="rect">
                      <a:avLst/>
                    </a:prstGeom>
                  </pic:spPr>
                </pic:pic>
              </a:graphicData>
            </a:graphic>
          </wp:inline>
        </w:drawing>
      </w:r>
    </w:p>
    <w:p w:rsidR="005325D6" w:rsidRDefault="005325D6" w:rsidP="005325D6">
      <w:pPr>
        <w:pStyle w:val="NRELFigureCaption"/>
        <w:framePr w:w="5083" w:h="5904" w:hRule="exact" w:hSpace="216" w:vSpace="86" w:wrap="around" w:hAnchor="page" w:x="5718" w:yAlign="bottom"/>
      </w:pPr>
      <w:bookmarkStart w:id="233" w:name="Figure_WindProfile"/>
      <w:bookmarkStart w:id="234" w:name="_Toc336257210"/>
      <w:r>
        <w:t xml:space="preserve">Figure </w:t>
      </w:r>
      <w:fldSimple w:instr=" SEQ Figures \* MERGEFORMAT ">
        <w:r>
          <w:rPr>
            <w:noProof/>
          </w:rPr>
          <w:t>23</w:t>
        </w:r>
      </w:fldSimple>
      <w:bookmarkEnd w:id="233"/>
      <w:r>
        <w:t xml:space="preserve">. Example wind-speed profiles generated in TurbSim for the GP_LLJ model </w:t>
      </w:r>
      <w:r w:rsidRPr="008207DB">
        <w:t xml:space="preserve">using a 90-m hub-height wind speed of 12 m/s, and </w:t>
      </w:r>
      <w:r w:rsidRPr="008207DB">
        <w:rPr>
          <w:i/>
        </w:rPr>
        <w:t>RICH_NO = </w:t>
      </w:r>
      <w:r w:rsidRPr="008207DB">
        <w:t>0.05</w:t>
      </w:r>
      <w:bookmarkEnd w:id="234"/>
    </w:p>
    <w:p w:rsidR="00510E55" w:rsidRDefault="00DB45D4">
      <w:pPr>
        <w:pStyle w:val="NRELText"/>
        <w:rPr>
          <w:rFonts w:cs="Times New Roman"/>
        </w:rPr>
      </w:pPr>
      <w:r w:rsidRPr="00671EF1">
        <w:rPr>
          <w:rFonts w:cs="Times New Roman"/>
        </w:rPr>
        <w:t>where</w:t>
      </w:r>
      <w:r w:rsidRPr="00671EF1">
        <w:rPr>
          <w:rStyle w:val="Variable"/>
          <w:rFonts w:ascii="Times New Roman" w:hAnsi="Times New Roman" w:cs="Times New Roman"/>
          <w:i/>
          <w:iCs/>
        </w:rPr>
        <w:t xml:space="preserve"> </w:t>
      </w:r>
      <w:r w:rsidRPr="004606AF">
        <w:rPr>
          <w:rStyle w:val="Variable"/>
          <w:rFonts w:ascii="Times New Roman" w:hAnsi="Times New Roman" w:cs="Times New Roman"/>
          <w:i/>
          <w:iCs/>
        </w:rPr>
        <w:object w:dxaOrig="520" w:dyaOrig="420">
          <v:shape id="_x0000_i1181" type="#_x0000_t75" style="width:29.55pt;height:20.4pt" o:ole="">
            <v:imagedata r:id="rId368" o:title=""/>
          </v:shape>
          <o:OLEObject Type="Embed" ProgID="Equation.DSMT4" ShapeID="_x0000_i1181" DrawAspect="Content" ObjectID="_1432636165" r:id="rId375"/>
        </w:object>
      </w:r>
      <w:r w:rsidRPr="00671EF1">
        <w:rPr>
          <w:rFonts w:cs="Times New Roman"/>
        </w:rPr>
        <w:t xml:space="preserve"> is the </w:t>
      </w:r>
      <w:r>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Pr>
          <w:rStyle w:val="Variable"/>
          <w:rFonts w:ascii="Times New Roman" w:hAnsi="Times New Roman" w:cs="Times New Roman"/>
          <w:iCs/>
        </w:rPr>
        <w:t>,</w:t>
      </w:r>
      <w:r>
        <w:rPr>
          <w:rStyle w:val="Variable"/>
          <w:rFonts w:ascii="Times New Roman" w:hAnsi="Times New Roman" w:cs="Times New Roman"/>
          <w:i/>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Pr="00671EF1">
        <w:rPr>
          <w:rFonts w:cs="Times New Roman"/>
        </w:rPr>
        <w:t>is known</w:t>
      </w:r>
      <w:r>
        <w:rPr>
          <w:rFonts w:cs="Times New Roman"/>
        </w:rPr>
        <w:t xml:space="preserve">, and </w:t>
      </w:r>
      <w:r>
        <w:rPr>
          <w:rFonts w:cs="Times New Roman"/>
          <w:i/>
        </w:rPr>
        <w:t>Z0</w:t>
      </w:r>
      <w:r>
        <w:rPr>
          <w:rFonts w:cs="Times New Roman"/>
        </w:rPr>
        <w:t xml:space="preserve"> is the input surface roughness</w:t>
      </w:r>
      <w:r w:rsidRPr="00671EF1">
        <w:rPr>
          <w:rFonts w:cs="Times New Roman"/>
        </w:rPr>
        <w:t>.</w:t>
      </w:r>
      <w:r w:rsidR="008533BD">
        <w:rPr>
          <w:rFonts w:cs="Times New Roman"/>
        </w:rPr>
        <w:t xml:space="preserve"> </w:t>
      </w:r>
      <w:r>
        <w:rPr>
          <w:rFonts w:cs="Times New Roman"/>
        </w:rPr>
        <w:t>The function</w:t>
      </w:r>
      <w:r w:rsidR="00F62D38" w:rsidRPr="003E160D">
        <w:rPr>
          <w:rFonts w:cs="Times New Roman"/>
        </w:rPr>
        <w:t xml:space="preserve"> </w:t>
      </w:r>
      <w:r w:rsidR="001A2780" w:rsidRPr="001A2780">
        <w:rPr>
          <w:rStyle w:val="Variable"/>
          <w:rFonts w:ascii="Times New Roman" w:hAnsi="Times New Roman" w:cs="Times New Roman"/>
          <w:i/>
          <w:iCs/>
        </w:rPr>
        <w:object w:dxaOrig="340" w:dyaOrig="360">
          <v:shape id="_x0000_i1182" type="#_x0000_t75" style="width:17.2pt;height:19.35pt" o:ole="">
            <v:imagedata r:id="rId376" o:title=""/>
          </v:shape>
          <o:OLEObject Type="Embed" ProgID="Equation.DSMT4" ShapeID="_x0000_i1182" DrawAspect="Content" ObjectID="_1432636166" r:id="rId377"/>
        </w:object>
      </w:r>
      <w:r w:rsidR="00A554C9" w:rsidRPr="003E160D">
        <w:rPr>
          <w:rFonts w:cs="Times New Roman"/>
        </w:rPr>
        <w:t xml:space="preserve"> </w:t>
      </w:r>
      <w:r>
        <w:rPr>
          <w:rFonts w:cs="Times New Roman"/>
        </w:rPr>
        <w:t xml:space="preserve">varies with the </w:t>
      </w:r>
      <w:r>
        <w:rPr>
          <w:rFonts w:cs="Times New Roman"/>
          <w:i/>
        </w:rPr>
        <w:t>RICH_NO</w:t>
      </w:r>
      <w:r w:rsidR="00F62D38" w:rsidRPr="003E160D">
        <w:rPr>
          <w:rFonts w:cs="Times New Roman"/>
        </w:rPr>
        <w:t xml:space="preserve"> stability </w:t>
      </w:r>
      <w:r>
        <w:rPr>
          <w:rFonts w:cs="Times New Roman"/>
        </w:rPr>
        <w:t>parameter.</w:t>
      </w:r>
      <w:r w:rsidR="008533BD">
        <w:rPr>
          <w:rFonts w:cs="Times New Roman"/>
        </w:rPr>
        <w:t xml:space="preserve"> </w:t>
      </w:r>
      <w:r>
        <w:rPr>
          <w:rFonts w:cs="Times New Roman"/>
        </w:rPr>
        <w:t xml:space="preserve">When </w:t>
      </w:r>
      <w:r>
        <w:rPr>
          <w:rFonts w:cs="Times New Roman"/>
          <w:i/>
        </w:rPr>
        <w:t>RICH_NO = </w:t>
      </w:r>
      <w:r w:rsidRPr="00DB45D4">
        <w:rPr>
          <w:rFonts w:cs="Times New Roman"/>
        </w:rPr>
        <w:t>0</w:t>
      </w:r>
      <w:r>
        <w:rPr>
          <w:rFonts w:cs="Times New Roman"/>
        </w:rPr>
        <w:t xml:space="preserve"> </w:t>
      </w:r>
      <w:r w:rsidR="00582F11">
        <w:rPr>
          <w:rFonts w:cs="Times New Roman"/>
        </w:rPr>
        <w:t xml:space="preserve">(as is the case with the IEC spectral models), </w:t>
      </w:r>
      <w:r w:rsidR="001A2780" w:rsidRPr="001A2780">
        <w:rPr>
          <w:rFonts w:cs="Times New Roman"/>
          <w:position w:val="-12"/>
        </w:rPr>
        <w:object w:dxaOrig="720" w:dyaOrig="360">
          <v:shape id="_x0000_i1183" type="#_x0000_t75" style="width:37.6pt;height:19.35pt" o:ole="">
            <v:imagedata r:id="rId378" o:title=""/>
          </v:shape>
          <o:OLEObject Type="Embed" ProgID="Equation.DSMT4" ShapeID="_x0000_i1183" DrawAspect="Content" ObjectID="_1432636167" r:id="rId379"/>
        </w:object>
      </w:r>
      <w:r w:rsidR="00F62D38" w:rsidRPr="003E160D">
        <w:rPr>
          <w:rFonts w:cs="Times New Roman"/>
        </w:rPr>
        <w:t>.</w:t>
      </w:r>
    </w:p>
    <w:p w:rsidR="001C2345" w:rsidRDefault="00A655C5" w:rsidP="00170B99">
      <w:pPr>
        <w:pStyle w:val="Head2"/>
        <w:outlineLvl w:val="0"/>
      </w:pPr>
      <w:bookmarkStart w:id="235" w:name="_Toc336257166"/>
      <w:r w:rsidRPr="00A655C5">
        <w:t xml:space="preserve">Logarithmic </w:t>
      </w:r>
      <w:r w:rsidR="00F613B6" w:rsidRPr="00A655C5">
        <w:t xml:space="preserve">Water </w:t>
      </w:r>
      <w:r w:rsidRPr="00A655C5">
        <w:t>Profile</w:t>
      </w:r>
      <w:bookmarkEnd w:id="235"/>
    </w:p>
    <w:p w:rsidR="007E74B0" w:rsidRDefault="00A655C5" w:rsidP="00A655C5">
      <w:pPr>
        <w:pStyle w:val="NRELText"/>
      </w:pPr>
      <w:r>
        <w:t xml:space="preserve">The “water” logarithmic mean </w:t>
      </w:r>
      <w:r w:rsidR="00AC4DF4">
        <w:t xml:space="preserve">velocity </w:t>
      </w:r>
      <w:r>
        <w:t xml:space="preserve">profile calculates the average flow speed at height </w:t>
      </w:r>
      <w:r>
        <w:rPr>
          <w:i/>
        </w:rPr>
        <w:t>z</w:t>
      </w:r>
      <w:r>
        <w:t xml:space="preserve"> using the equation</w:t>
      </w:r>
    </w:p>
    <w:p w:rsidR="007E74B0" w:rsidRPr="003E160D" w:rsidRDefault="007E74B0" w:rsidP="007E74B0">
      <w:pPr>
        <w:pStyle w:val="MTDisplayEquation"/>
        <w:rPr>
          <w:rFonts w:cs="Times New Roman"/>
        </w:rPr>
      </w:pPr>
      <w:r w:rsidRPr="003E160D">
        <w:rPr>
          <w:rFonts w:cs="Times New Roman"/>
        </w:rPr>
        <w:tab/>
      </w:r>
      <w:r w:rsidR="00530008" w:rsidRPr="00170B99">
        <w:rPr>
          <w:rFonts w:cs="Times New Roman"/>
          <w:position w:val="-34"/>
        </w:rPr>
        <w:object w:dxaOrig="2960" w:dyaOrig="800">
          <v:shape id="_x0000_i1184" type="#_x0000_t75" style="width:147.75pt;height:39.2pt" o:ole="">
            <v:imagedata r:id="rId380" o:title=""/>
          </v:shape>
          <o:OLEObject Type="Embed" ProgID="Equation.DSMT4" ShapeID="_x0000_i1184" DrawAspect="Content" ObjectID="_1432636168" r:id="rId381"/>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263541" w:rsidRPr="003E160D">
        <w:rPr>
          <w:rFonts w:cs="Times New Roman"/>
          <w:noProof/>
        </w:rPr>
        <w:t>(</w:t>
      </w:r>
      <w:r w:rsidR="00263541">
        <w:rPr>
          <w:rFonts w:cs="Times New Roman"/>
          <w:noProof/>
        </w:rPr>
        <w:t>57</w:t>
      </w:r>
      <w:r w:rsidR="00263541" w:rsidRPr="003E160D">
        <w:rPr>
          <w:rFonts w:cs="Times New Roman"/>
          <w:noProof/>
        </w:rPr>
        <w:t>)</w:t>
      </w:r>
      <w:r w:rsidRPr="003E160D">
        <w:rPr>
          <w:rFonts w:cs="Times New Roman"/>
        </w:rPr>
        <w:fldChar w:fldCharType="end"/>
      </w:r>
    </w:p>
    <w:p w:rsidR="00A655C5" w:rsidRPr="001C2345" w:rsidRDefault="007E74B0" w:rsidP="00A655C5">
      <w:pPr>
        <w:pStyle w:val="NRELText"/>
      </w:pPr>
      <w:r>
        <w:rPr>
          <w:rFonts w:eastAsiaTheme="minorEastAsia"/>
        </w:rPr>
        <w:t>w</w:t>
      </w:r>
      <w:r w:rsidR="00A655C5">
        <w:rPr>
          <w:rFonts w:eastAsiaTheme="minorEastAsia"/>
        </w:rPr>
        <w:t>here</w:t>
      </w:r>
      <w:r w:rsidR="004E18AA">
        <w:rPr>
          <w:rFonts w:eastAsiaTheme="minorEastAsia"/>
        </w:rPr>
        <w:t xml:space="preserve"> </w:t>
      </w:r>
      <m:oMath>
        <m:r>
          <w:rPr>
            <w:rFonts w:ascii="Cambria Math" w:eastAsiaTheme="minorEastAsia" w:hAnsi="Cambria Math"/>
          </w:rPr>
          <m:t>κ=0.41</m:t>
        </m:r>
      </m:oMath>
      <w:r w:rsidR="004E18AA">
        <w:rPr>
          <w:rFonts w:eastAsiaTheme="minorEastAsia"/>
        </w:rPr>
        <w:t xml:space="preserve"> is von Karmon’</w:t>
      </w:r>
      <w:r w:rsidR="000D1055">
        <w:rPr>
          <w:rFonts w:eastAsiaTheme="minorEastAsia"/>
        </w:rPr>
        <w:t>s constant</w:t>
      </w:r>
      <w:r w:rsidR="00AC4DF4">
        <w:rPr>
          <w:rFonts w:eastAsiaTheme="minorEastAsia"/>
        </w:rPr>
        <w:t>.  To specify this type of mean velocity profile use “</w:t>
      </w:r>
      <w:r w:rsidR="000D1055">
        <w:rPr>
          <w:rFonts w:eastAsiaTheme="minorEastAsia"/>
        </w:rPr>
        <w:t>H2L</w:t>
      </w:r>
      <w:r w:rsidR="00AC4DF4">
        <w:rPr>
          <w:rFonts w:eastAsiaTheme="minorEastAsia"/>
        </w:rPr>
        <w:t>”</w:t>
      </w:r>
      <w:r w:rsidR="000D1055">
        <w:rPr>
          <w:rFonts w:eastAsiaTheme="minorEastAsia"/>
        </w:rPr>
        <w:t xml:space="preserve"> (short for “H2O Log”)</w:t>
      </w:r>
      <w:r w:rsidR="00AC4DF4">
        <w:rPr>
          <w:rFonts w:eastAsiaTheme="minorEastAsia"/>
        </w:rPr>
        <w:t xml:space="preserve"> as the </w:t>
      </w:r>
      <w:r w:rsidR="00AC4DF4" w:rsidRPr="00170B99">
        <w:rPr>
          <w:rFonts w:eastAsiaTheme="minorEastAsia"/>
          <w:i/>
        </w:rPr>
        <w:t>WindProfileType</w:t>
      </w:r>
      <w:r w:rsidR="00AC4DF4">
        <w:rPr>
          <w:rFonts w:eastAsiaTheme="minorEastAsia"/>
        </w:rPr>
        <w:t xml:space="preserve"> input parameter.</w:t>
      </w:r>
      <w:r w:rsidR="000D1055">
        <w:rPr>
          <w:rFonts w:eastAsiaTheme="minorEastAsia"/>
        </w:rPr>
        <w:t xml:space="preserve">  This velocity profile </w:t>
      </w:r>
      <w:r w:rsidR="00C62593">
        <w:rPr>
          <w:rFonts w:eastAsiaTheme="minorEastAsia"/>
        </w:rPr>
        <w:t xml:space="preserve">should </w:t>
      </w:r>
      <w:r w:rsidR="000D1055">
        <w:rPr>
          <w:rFonts w:eastAsiaTheme="minorEastAsia"/>
        </w:rPr>
        <w:t>always and only be used with the TIDAL spectral model.</w:t>
      </w:r>
      <w:r w:rsidR="001C2345">
        <w:rPr>
          <w:rFonts w:eastAsiaTheme="minorEastAsia"/>
        </w:rPr>
        <w:t xml:space="preserve"> Note that </w:t>
      </w:r>
      <w:r w:rsidR="001C2345">
        <w:rPr>
          <w:rFonts w:eastAsiaTheme="minorEastAsia"/>
          <w:i/>
        </w:rPr>
        <w:t>z</w:t>
      </w:r>
      <w:r w:rsidR="001C2345" w:rsidRPr="00170B99">
        <w:rPr>
          <w:rFonts w:eastAsiaTheme="minorEastAsia"/>
          <w:i/>
          <w:vertAlign w:val="subscript"/>
        </w:rPr>
        <w:t>ref</w:t>
      </w:r>
      <w:r w:rsidR="001C2345">
        <w:rPr>
          <w:rFonts w:eastAsiaTheme="minorEastAsia"/>
        </w:rPr>
        <w:t xml:space="preserve"> should be far from the inertial boundary layer.  In general, </w:t>
      </w:r>
      <w:r w:rsidR="001C2345" w:rsidRPr="00170B99">
        <w:rPr>
          <w:rFonts w:eastAsiaTheme="minorEastAsia"/>
          <w:i/>
        </w:rPr>
        <w:t>z</w:t>
      </w:r>
      <w:r w:rsidR="001C2345" w:rsidRPr="00170B99">
        <w:rPr>
          <w:rFonts w:eastAsiaTheme="minorEastAsia"/>
          <w:i/>
          <w:vertAlign w:val="subscript"/>
        </w:rPr>
        <w:t>ref</w:t>
      </w:r>
      <w:r w:rsidR="00A655C5">
        <w:rPr>
          <w:rFonts w:eastAsiaTheme="minorEastAsia"/>
          <w:i/>
        </w:rPr>
        <w:t xml:space="preserve"> </w:t>
      </w:r>
      <w:r w:rsidR="006D2A55">
        <w:rPr>
          <w:rFonts w:eastAsiaTheme="minorEastAsia"/>
        </w:rPr>
        <w:t xml:space="preserve">should be </w:t>
      </w:r>
      <w:r w:rsidR="00170B99">
        <w:rPr>
          <w:rFonts w:eastAsiaTheme="minorEastAsia"/>
        </w:rPr>
        <w:t xml:space="preserve">greater than </w:t>
      </w:r>
      <w:r w:rsidR="006D2A55">
        <w:rPr>
          <w:rFonts w:eastAsiaTheme="minorEastAsia"/>
        </w:rPr>
        <w:t>10</w:t>
      </w:r>
      <w:r w:rsidR="00170B99">
        <w:rPr>
          <w:rFonts w:eastAsiaTheme="minorEastAsia"/>
        </w:rPr>
        <w:t xml:space="preserve"> meters</w:t>
      </w:r>
      <w:r w:rsidR="006D2A55">
        <w:rPr>
          <w:rFonts w:eastAsiaTheme="minorEastAsia"/>
        </w:rPr>
        <w:t xml:space="preserve"> and/or equal to the water depth of the tidal channel.</w:t>
      </w:r>
    </w:p>
    <w:p w:rsidR="00203949" w:rsidRDefault="00203949" w:rsidP="00C1563E">
      <w:pPr>
        <w:pStyle w:val="Head2"/>
        <w:outlineLvl w:val="0"/>
      </w:pPr>
      <w:bookmarkStart w:id="236" w:name="_Toc336257167"/>
      <w:r>
        <w:t>IEC Wind Profile</w:t>
      </w:r>
      <w:bookmarkEnd w:id="236"/>
    </w:p>
    <w:p w:rsidR="00DF15F7" w:rsidRDefault="00203949" w:rsidP="00170B99">
      <w:pPr>
        <w:pStyle w:val="NRELText"/>
        <w:rPr>
          <w:rFonts w:ascii="Arial" w:eastAsia="Times New Roman" w:hAnsi="Arial" w:cs="Arial"/>
          <w:b/>
        </w:rPr>
      </w:pPr>
      <w:r>
        <w:t>The IEC wind profile was the only wind</w:t>
      </w:r>
      <w:r w:rsidR="009F505B">
        <w:t>-</w:t>
      </w:r>
      <w:r>
        <w:t>speed profile available in SNwind and SNLWIND-3D.</w:t>
      </w:r>
      <w:r w:rsidR="008533BD">
        <w:t xml:space="preserve"> </w:t>
      </w:r>
      <w:r>
        <w:t>This profile uses the power-law wind profile for the wind speeds at heights on the rotor disk and the logarithmic profile for heights not on the rotor disk.</w:t>
      </w:r>
      <w:r w:rsidR="008533BD">
        <w:t xml:space="preserve"> </w:t>
      </w:r>
      <w:r>
        <w:t xml:space="preserve">For example, if </w:t>
      </w:r>
      <w:r>
        <w:rPr>
          <w:i/>
        </w:rPr>
        <w:t>URef</w:t>
      </w:r>
      <w:r>
        <w:t xml:space="preserve"> </w:t>
      </w:r>
      <w:r w:rsidR="009F505B">
        <w:t xml:space="preserve">is </w:t>
      </w:r>
      <w:r>
        <w:t xml:space="preserve">specified at a </w:t>
      </w:r>
      <w:r>
        <w:rPr>
          <w:i/>
        </w:rPr>
        <w:t>RefHt</w:t>
      </w:r>
      <w:r>
        <w:t xml:space="preserve"> below the rotor disk, the logarithmic profile </w:t>
      </w:r>
      <w:r w:rsidR="009F505B">
        <w:t>is</w:t>
      </w:r>
      <w:r>
        <w:t xml:space="preserve"> used to calculate the </w:t>
      </w:r>
      <w:r>
        <w:rPr>
          <w:i/>
        </w:rPr>
        <w:t>HubHt</w:t>
      </w:r>
      <w:r>
        <w:t xml:space="preserve"> mean wind speed.</w:t>
      </w:r>
      <w:r w:rsidR="008533BD">
        <w:t xml:space="preserve"> </w:t>
      </w:r>
      <w:r>
        <w:t xml:space="preserve">Then the power-law profile would be used with the </w:t>
      </w:r>
      <w:r>
        <w:rPr>
          <w:i/>
        </w:rPr>
        <w:t xml:space="preserve">HubHt </w:t>
      </w:r>
      <w:r>
        <w:t>wind speed to calculate winds across the rotor disk.</w:t>
      </w:r>
      <w:r w:rsidR="008533BD">
        <w:t xml:space="preserve"> </w:t>
      </w:r>
      <w:r>
        <w:t xml:space="preserve">This profile </w:t>
      </w:r>
      <w:r w:rsidR="009F505B">
        <w:t xml:space="preserve">could </w:t>
      </w:r>
      <w:r>
        <w:t xml:space="preserve">cause </w:t>
      </w:r>
      <w:r w:rsidR="005C5A85">
        <w:t>a discontinuity</w:t>
      </w:r>
      <w:r>
        <w:t xml:space="preserve"> </w:t>
      </w:r>
      <w:r w:rsidR="005C5A85">
        <w:t xml:space="preserve">in the wind profile at the bottom of the rotor disk (this </w:t>
      </w:r>
      <w:r w:rsidR="00FC3704">
        <w:t xml:space="preserve">discontinuity </w:t>
      </w:r>
      <w:r w:rsidR="005C5A85">
        <w:t xml:space="preserve">would be </w:t>
      </w:r>
      <w:r w:rsidR="00FC3704">
        <w:t>noticed</w:t>
      </w:r>
      <w:r w:rsidR="005C5A85">
        <w:t xml:space="preserve"> with tower points and with grids where </w:t>
      </w:r>
      <w:r w:rsidR="005C5A85">
        <w:rPr>
          <w:i/>
        </w:rPr>
        <w:t>GridWidth</w:t>
      </w:r>
      <w:r w:rsidR="005C5A85">
        <w:t> &lt; </w:t>
      </w:r>
      <w:r w:rsidR="005C5A85">
        <w:rPr>
          <w:i/>
        </w:rPr>
        <w:t>GridHeight</w:t>
      </w:r>
      <w:r w:rsidR="005C5A85">
        <w:t>)</w:t>
      </w:r>
      <w:r>
        <w:t>.</w:t>
      </w:r>
      <w:r w:rsidR="008A458A">
        <w:t xml:space="preserve"> </w:t>
      </w:r>
    </w:p>
    <w:p w:rsidR="00C1563E" w:rsidRDefault="00C1563E" w:rsidP="00C1563E">
      <w:pPr>
        <w:pStyle w:val="Head2"/>
        <w:outlineLvl w:val="0"/>
      </w:pPr>
      <w:bookmarkStart w:id="237" w:name="_Toc336257168"/>
      <w:r>
        <w:t>Low-</w:t>
      </w:r>
      <w:r w:rsidR="007D3678">
        <w:t>L</w:t>
      </w:r>
      <w:r>
        <w:t>evel Jet Wind Profile</w:t>
      </w:r>
      <w:bookmarkEnd w:id="237"/>
    </w:p>
    <w:p w:rsidR="00F22D6E" w:rsidRDefault="004210E7">
      <w:pPr>
        <w:pStyle w:val="NRELText"/>
      </w:pPr>
      <w:r>
        <w:t xml:space="preserve">The low-level jet wind profile is derived from LLLJP 10-minute SODAR </w:t>
      </w:r>
      <w:r>
        <w:lastRenderedPageBreak/>
        <w:t>measurements</w:t>
      </w:r>
      <w:r w:rsidR="00976687">
        <w:t xml:space="preserve"> and is available with only the GP_LLJ spectral model</w:t>
      </w:r>
      <w:r>
        <w:t>.</w:t>
      </w:r>
      <w:r w:rsidR="008533BD">
        <w:t xml:space="preserve"> </w:t>
      </w:r>
      <w:r>
        <w:t>This</w:t>
      </w:r>
      <w:r w:rsidR="00A554C9">
        <w:t xml:space="preserve"> </w:t>
      </w:r>
      <w:r w:rsidR="00F22D6E">
        <w:t>profile</w:t>
      </w:r>
      <w:r>
        <w:t xml:space="preserve"> type is unique because</w:t>
      </w:r>
      <w:r w:rsidR="00F22D6E">
        <w:t xml:space="preserve"> </w:t>
      </w:r>
      <w:r w:rsidR="00007FC3">
        <w:t xml:space="preserve">it </w:t>
      </w:r>
      <w:r w:rsidR="00F22D6E">
        <w:t>generates both wind-speed and wind-direction profiles.</w:t>
      </w:r>
      <w:r w:rsidR="008533BD">
        <w:t xml:space="preserve"> </w:t>
      </w:r>
      <w:r w:rsidR="00F22D6E">
        <w:t>All other wind</w:t>
      </w:r>
      <w:r w:rsidR="009F505B">
        <w:t>-</w:t>
      </w:r>
      <w:r w:rsidR="00F22D6E">
        <w:t>profile models use a constant wind direction.</w:t>
      </w:r>
    </w:p>
    <w:p w:rsidR="00510E55" w:rsidRDefault="00F22D6E">
      <w:pPr>
        <w:pStyle w:val="NRELText"/>
      </w:pPr>
      <w:r>
        <w:t>The low-level jet wind-</w:t>
      </w:r>
      <w:r w:rsidR="00C5232C">
        <w:t xml:space="preserve">speed </w:t>
      </w:r>
      <w:r w:rsidR="00A554C9">
        <w:t xml:space="preserve">profile is </w:t>
      </w:r>
      <w:r w:rsidR="00966AE3">
        <w:t xml:space="preserve">defined </w:t>
      </w:r>
      <w:r>
        <w:t>using Chebyshev polynomials,</w:t>
      </w:r>
    </w:p>
    <w:p w:rsidR="00510E55" w:rsidRDefault="00565B9A" w:rsidP="00C81DC1">
      <w:pPr>
        <w:pStyle w:val="MTDisplayEquation"/>
      </w:pPr>
      <w:r>
        <w:tab/>
      </w:r>
      <w:r w:rsidR="00FC3704" w:rsidRPr="00565B9A">
        <w:rPr>
          <w:position w:val="-28"/>
        </w:rPr>
        <w:object w:dxaOrig="1920" w:dyaOrig="680">
          <v:shape id="_x0000_i1185" type="#_x0000_t75" style="width:95.1pt;height:34.4pt" o:ole="">
            <v:imagedata r:id="rId382" o:title=""/>
          </v:shape>
          <o:OLEObject Type="Embed" ProgID="Equation.DSMT4" ShapeID="_x0000_i1185" DrawAspect="Content" ObjectID="_1432636169" r:id="rId383"/>
        </w:object>
      </w:r>
      <w:r w:rsidR="00F22D6E" w:rsidRPr="00F22D6E">
        <w:t>,</w:t>
      </w:r>
      <w:r>
        <w:tab/>
      </w:r>
      <w:r w:rsidR="00013EBF">
        <w:fldChar w:fldCharType="begin"/>
      </w:r>
      <w:r>
        <w:instrText xml:space="preserve"> SEQ Eqn  \n \# "(0)" \* MERGEFORMAT  \* MERGEFORMAT </w:instrText>
      </w:r>
      <w:r w:rsidR="00013EBF">
        <w:fldChar w:fldCharType="separate"/>
      </w:r>
      <w:r w:rsidR="00263541">
        <w:rPr>
          <w:noProof/>
        </w:rPr>
        <w:t>(58)</w:t>
      </w:r>
      <w:r w:rsidR="00013EBF">
        <w:fldChar w:fldCharType="end"/>
      </w:r>
    </w:p>
    <w:p w:rsidR="006A760D" w:rsidRDefault="006B1B73">
      <w:pPr>
        <w:pStyle w:val="NRELText"/>
      </w:pPr>
      <w:r w:rsidRPr="003E160D">
        <w:rPr>
          <w:rFonts w:cs="Times New Roman"/>
        </w:rPr>
        <w:t xml:space="preserve">where </w:t>
      </w:r>
      <w:r w:rsidRPr="003E160D">
        <w:rPr>
          <w:rStyle w:val="Variable"/>
          <w:rFonts w:ascii="Times New Roman" w:hAnsi="Times New Roman" w:cs="Times New Roman"/>
          <w:i/>
          <w:iCs/>
        </w:rPr>
        <w:t>z</w:t>
      </w:r>
      <w:r w:rsidRPr="003E160D">
        <w:rPr>
          <w:rStyle w:val="Variable"/>
          <w:rFonts w:ascii="Times New Roman" w:hAnsi="Times New Roman" w:cs="Times New Roman"/>
          <w:iCs/>
        </w:rPr>
        <w:t xml:space="preserve"> </w:t>
      </w:r>
      <w:r w:rsidRPr="003E160D">
        <w:rPr>
          <w:rFonts w:cs="Times New Roman"/>
        </w:rPr>
        <w:t>is the height above ground,</w:t>
      </w:r>
      <w:r w:rsidR="00CB253D" w:rsidRPr="003E160D">
        <w:rPr>
          <w:rFonts w:cs="Times New Roman"/>
        </w:rPr>
        <w:t xml:space="preserve"> </w:t>
      </w:r>
      <w:r w:rsidR="00FC3704" w:rsidRPr="004606AF">
        <w:rPr>
          <w:rStyle w:val="Variable"/>
          <w:rFonts w:ascii="Times New Roman" w:hAnsi="Times New Roman" w:cs="Times New Roman"/>
          <w:i/>
          <w:iCs/>
        </w:rPr>
        <w:object w:dxaOrig="520" w:dyaOrig="420">
          <v:shape id="_x0000_i1186" type="#_x0000_t75" style="width:29.55pt;height:20.4pt" o:ole="">
            <v:imagedata r:id="rId368" o:title=""/>
          </v:shape>
          <o:OLEObject Type="Embed" ProgID="Equation.DSMT4" ShapeID="_x0000_i1186" DrawAspect="Content" ObjectID="_1432636170" r:id="rId384"/>
        </w:object>
      </w:r>
      <w:r w:rsidR="00FC3704" w:rsidRPr="00FC3704">
        <w:rPr>
          <w:rStyle w:val="Variable"/>
          <w:rFonts w:ascii="Times New Roman" w:hAnsi="Times New Roman" w:cs="Times New Roman"/>
          <w:iCs/>
        </w:rPr>
        <w:t xml:space="preserve"> </w:t>
      </w:r>
      <w:r w:rsidRPr="003E160D">
        <w:rPr>
          <w:rFonts w:cs="Times New Roman"/>
        </w:rPr>
        <w:t xml:space="preserve">is the </w:t>
      </w:r>
      <w:r w:rsidR="00F22D6E">
        <w:rPr>
          <w:rFonts w:cs="Times New Roman"/>
        </w:rPr>
        <w:t xml:space="preserve">mean </w:t>
      </w:r>
      <w:r w:rsidRPr="003E160D">
        <w:rPr>
          <w:rFonts w:cs="Times New Roman"/>
        </w:rPr>
        <w:t xml:space="preserve">wind speed at height </w:t>
      </w:r>
      <w:r w:rsidR="00CB253D" w:rsidRPr="003E160D">
        <w:rPr>
          <w:rFonts w:cs="Times New Roman"/>
          <w:i/>
        </w:rPr>
        <w:t>z</w:t>
      </w:r>
      <w:r w:rsidR="00CB253D" w:rsidRPr="003E160D">
        <w:rPr>
          <w:rFonts w:cs="Times New Roman"/>
        </w:rPr>
        <w:t xml:space="preserve">, </w:t>
      </w:r>
      <w:r w:rsidR="00CB253D" w:rsidRPr="003E160D">
        <w:rPr>
          <w:rFonts w:cs="Times New Roman"/>
          <w:i/>
        </w:rPr>
        <w:t>T</w:t>
      </w:r>
      <w:r w:rsidR="00CB253D" w:rsidRPr="003E160D">
        <w:rPr>
          <w:rFonts w:cs="Times New Roman"/>
          <w:i/>
          <w:vertAlign w:val="subscript"/>
        </w:rPr>
        <w:t>n</w:t>
      </w:r>
      <w:r w:rsidR="00CB253D" w:rsidRPr="001A2780">
        <w:rPr>
          <w:rFonts w:cs="Times New Roman"/>
        </w:rPr>
        <w:t>(</w:t>
      </w:r>
      <w:r w:rsidR="00CB253D" w:rsidRPr="003E160D">
        <w:rPr>
          <w:rFonts w:cs="Times New Roman"/>
          <w:i/>
        </w:rPr>
        <w:t>z</w:t>
      </w:r>
      <w:r w:rsidR="00CB253D" w:rsidRPr="001A2780">
        <w:rPr>
          <w:rFonts w:cs="Times New Roman"/>
        </w:rPr>
        <w:t>)</w:t>
      </w:r>
      <w:r w:rsidR="00CA596E" w:rsidRPr="003E160D">
        <w:rPr>
          <w:rFonts w:cs="Times New Roman"/>
        </w:rPr>
        <w:t xml:space="preserve"> is the </w:t>
      </w:r>
      <w:r w:rsidR="00CB253D" w:rsidRPr="003E160D">
        <w:rPr>
          <w:rFonts w:cs="Times New Roman"/>
          <w:i/>
        </w:rPr>
        <w:t>n</w:t>
      </w:r>
      <w:r w:rsidR="00CA596E" w:rsidRPr="003E160D">
        <w:rPr>
          <w:rFonts w:cs="Times New Roman"/>
          <w:vertAlign w:val="superscript"/>
        </w:rPr>
        <w:t>th</w:t>
      </w:r>
      <w:r w:rsidR="00CA596E" w:rsidRPr="003E160D">
        <w:rPr>
          <w:rFonts w:cs="Times New Roman"/>
        </w:rPr>
        <w:t xml:space="preserve"> order</w:t>
      </w:r>
      <w:r w:rsidR="00CA596E">
        <w:t xml:space="preserve"> Chebyshev polynomial, and </w:t>
      </w:r>
      <w:r w:rsidR="00CB253D" w:rsidRPr="003E160D">
        <w:rPr>
          <w:i/>
        </w:rPr>
        <w:t>c</w:t>
      </w:r>
      <w:r w:rsidR="00CB253D" w:rsidRPr="003E160D">
        <w:rPr>
          <w:i/>
          <w:vertAlign w:val="subscript"/>
        </w:rPr>
        <w:t>n</w:t>
      </w:r>
      <w:r w:rsidR="00CA596E">
        <w:t xml:space="preserve"> is a Chebyshev coefficient</w:t>
      </w:r>
      <w:r w:rsidR="00966AE3">
        <w:t>.</w:t>
      </w:r>
      <w:r w:rsidR="008533BD">
        <w:t xml:space="preserve"> </w:t>
      </w:r>
      <w:r w:rsidR="00966AE3">
        <w:t xml:space="preserve">The Chebyshev coefficients are derived from LLLJP data and </w:t>
      </w:r>
      <w:r w:rsidR="004415F9">
        <w:t xml:space="preserve">are </w:t>
      </w:r>
      <w:r w:rsidR="00F22D6E">
        <w:t>a linear combination of</w:t>
      </w:r>
      <w:r>
        <w:t xml:space="preserve"> </w:t>
      </w:r>
      <w:r w:rsidR="00B90618">
        <w:t xml:space="preserve">the jet wind speed, </w:t>
      </w:r>
      <w:r w:rsidR="00C327FF" w:rsidRPr="00C327FF">
        <w:rPr>
          <w:rStyle w:val="Variable"/>
          <w:rFonts w:ascii="Times New Roman" w:hAnsi="Times New Roman" w:cs="Times New Roman"/>
          <w:iCs/>
        </w:rPr>
        <w:object w:dxaOrig="720" w:dyaOrig="420">
          <v:shape id="_x0000_i1187" type="#_x0000_t75" style="width:39.2pt;height:20.4pt" o:ole="">
            <v:imagedata r:id="rId385" o:title=""/>
          </v:shape>
          <o:OLEObject Type="Embed" ProgID="Equation.DSMT4" ShapeID="_x0000_i1187" DrawAspect="Content" ObjectID="_1432636171" r:id="rId386"/>
        </w:object>
      </w:r>
      <w:r w:rsidR="00B90618">
        <w:rPr>
          <w:rStyle w:val="Variable"/>
          <w:rFonts w:ascii="Times New Roman" w:hAnsi="Times New Roman" w:cs="Times New Roman"/>
          <w:iCs/>
        </w:rPr>
        <w:t xml:space="preserve">, and </w:t>
      </w:r>
      <w:r w:rsidR="00FC3704">
        <w:t xml:space="preserve">input parameters </w:t>
      </w:r>
      <w:r w:rsidR="00FC3704" w:rsidRPr="00FC3704">
        <w:rPr>
          <w:i/>
        </w:rPr>
        <w:t>RICH_NO</w:t>
      </w:r>
      <w:r w:rsidR="00FC3704">
        <w:t xml:space="preserve"> and </w:t>
      </w:r>
      <w:r w:rsidR="00FC3704">
        <w:rPr>
          <w:i/>
        </w:rPr>
        <w:t>UStar</w:t>
      </w:r>
      <w:r w:rsidR="00B90618" w:rsidRPr="00B90618">
        <w:t>:</w:t>
      </w:r>
    </w:p>
    <w:p w:rsidR="00510E55" w:rsidRPr="006A760D" w:rsidRDefault="006A760D" w:rsidP="006A760D">
      <w:pPr>
        <w:pStyle w:val="MTDisplayEquation"/>
      </w:pPr>
      <w:r>
        <w:tab/>
      </w:r>
      <w:r w:rsidR="00C327FF" w:rsidRPr="006A760D">
        <w:rPr>
          <w:position w:val="-14"/>
        </w:rPr>
        <w:object w:dxaOrig="4840" w:dyaOrig="400">
          <v:shape id="_x0000_i1188" type="#_x0000_t75" style="width:241.25pt;height:19.35pt" o:ole="">
            <v:imagedata r:id="rId387" o:title=""/>
          </v:shape>
          <o:OLEObject Type="Embed" ProgID="Equation.DSMT4" ShapeID="_x0000_i1188" DrawAspect="Content" ObjectID="_1432636172" r:id="rId388"/>
        </w:object>
      </w:r>
      <w:r w:rsidR="00F22D6E" w:rsidRPr="00F22D6E">
        <w:t>.</w:t>
      </w:r>
      <w:r w:rsidR="003D741C">
        <w:tab/>
      </w:r>
      <w:r w:rsidR="00013EBF">
        <w:fldChar w:fldCharType="begin"/>
      </w:r>
      <w:r w:rsidR="00DC083A">
        <w:instrText xml:space="preserve"> SEQ Eqn  \n \# "(0)" \* MERGEFORMAT  \* MERGEFORMAT </w:instrText>
      </w:r>
      <w:r w:rsidR="00013EBF">
        <w:fldChar w:fldCharType="separate"/>
      </w:r>
      <w:r w:rsidR="00263541">
        <w:rPr>
          <w:noProof/>
        </w:rPr>
        <w:t>(59)</w:t>
      </w:r>
      <w:r w:rsidR="00013EBF">
        <w:rPr>
          <w:noProof/>
        </w:rPr>
        <w:fldChar w:fldCharType="end"/>
      </w:r>
    </w:p>
    <w:p w:rsidR="00F22D6E" w:rsidRPr="00F22D6E" w:rsidRDefault="00F22D6E" w:rsidP="00CE2E82">
      <w:pPr>
        <w:pStyle w:val="NRELText"/>
      </w:pPr>
      <w:r>
        <w:t>The coefficients</w:t>
      </w:r>
      <w:r w:rsidR="000974AF">
        <w:t>,</w:t>
      </w:r>
      <w:r>
        <w:t xml:space="preserve"> </w:t>
      </w:r>
      <w:r w:rsidRPr="00F22D6E">
        <w:rPr>
          <w:position w:val="-14"/>
        </w:rPr>
        <w:object w:dxaOrig="380" w:dyaOrig="360">
          <v:shape id="_x0000_i1189" type="#_x0000_t75" style="width:16.1pt;height:19.35pt" o:ole="">
            <v:imagedata r:id="rId389" o:title=""/>
          </v:shape>
          <o:OLEObject Type="Embed" ProgID="Equation.DSMT4" ShapeID="_x0000_i1189" DrawAspect="Content" ObjectID="_1432636173" r:id="rId390"/>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B67DDD" w:rsidRDefault="00C5232C" w:rsidP="00CE2E82">
      <w:pPr>
        <w:pStyle w:val="NRELText"/>
      </w:pPr>
      <w:r>
        <w:t xml:space="preserve">The </w:t>
      </w:r>
      <w:r w:rsidR="00F22D6E">
        <w:t>low-level jet wind-</w:t>
      </w:r>
      <w:r>
        <w:t>direction profile</w:t>
      </w:r>
      <w:r w:rsidR="00F22D6E">
        <w:t>, like the wind-</w:t>
      </w:r>
      <w:r w:rsidR="002822E3">
        <w:t>speed profile,</w:t>
      </w:r>
      <w:r>
        <w:t xml:space="preserve"> is a Chebyshev polynomial</w:t>
      </w:r>
      <w:r w:rsidR="002822E3">
        <w:t xml:space="preserve"> with coefficients derived from the same parameters in the LLLJP data.</w:t>
      </w:r>
      <w:r w:rsidR="008533BD">
        <w:t xml:space="preserve"> </w:t>
      </w:r>
      <w:r w:rsidR="00F22D6E">
        <w:t>The wind-direction profile is a relative horizontal direction and is always zero at the hub height.</w:t>
      </w:r>
      <w:r w:rsidR="008533BD">
        <w:t xml:space="preserve"> </w:t>
      </w:r>
      <w:r w:rsidR="00F22D6E">
        <w:t xml:space="preserve">The </w:t>
      </w:r>
      <w:r w:rsidR="00F22D6E">
        <w:rPr>
          <w:i/>
        </w:rPr>
        <w:t>HFlowAng</w:t>
      </w:r>
      <w:r w:rsidR="00F22D6E">
        <w:t xml:space="preserve"> rotation is added to the relative direction provided from this profile.</w:t>
      </w:r>
    </w:p>
    <w:p w:rsidR="00E304B9" w:rsidRDefault="00E304B9" w:rsidP="00B00243">
      <w:pPr>
        <w:pStyle w:val="NRELTableText"/>
        <w:framePr w:w="5832" w:hSpace="144" w:vSpace="72" w:wrap="around" w:hAnchor="margin" w:xAlign="right" w:yAlign="bottom"/>
        <w:pBdr>
          <w:top w:val="single" w:sz="12" w:space="1" w:color="auto"/>
          <w:left w:val="single" w:sz="12" w:space="4" w:color="auto"/>
          <w:bottom w:val="single" w:sz="12" w:space="1" w:color="auto"/>
          <w:right w:val="single" w:sz="12" w:space="4" w:color="auto"/>
        </w:pBdr>
      </w:pPr>
      <w:r w:rsidRPr="002223A1">
        <w:rPr>
          <w:noProof/>
        </w:rPr>
        <w:drawing>
          <wp:inline distT="0" distB="0" distL="0" distR="0" wp14:anchorId="4060B18F" wp14:editId="5888A4E6">
            <wp:extent cx="3657600" cy="2680043"/>
            <wp:effectExtent l="19050" t="0" r="0" b="0"/>
            <wp:docPr id="3"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391" cstate="print"/>
                    <a:srcRect l="4953" r="8237"/>
                    <a:stretch>
                      <a:fillRect/>
                    </a:stretch>
                  </pic:blipFill>
                  <pic:spPr>
                    <a:xfrm>
                      <a:off x="0" y="0"/>
                      <a:ext cx="3657600" cy="2680043"/>
                    </a:xfrm>
                    <a:prstGeom prst="rect">
                      <a:avLst/>
                    </a:prstGeom>
                  </pic:spPr>
                </pic:pic>
              </a:graphicData>
            </a:graphic>
          </wp:inline>
        </w:drawing>
      </w:r>
    </w:p>
    <w:p w:rsidR="003849FA" w:rsidRDefault="003849FA" w:rsidP="00F42A11">
      <w:pPr>
        <w:pStyle w:val="NRELFigureCaption"/>
        <w:framePr w:w="5832" w:hSpace="144" w:vSpace="72" w:wrap="around" w:hAnchor="margin" w:xAlign="right" w:yAlign="bottom"/>
      </w:pPr>
      <w:bookmarkStart w:id="238" w:name="Figure_Profile"/>
      <w:bookmarkStart w:id="239" w:name="_Toc336257211"/>
      <w:r>
        <w:t xml:space="preserve">Figure </w:t>
      </w:r>
      <w:r w:rsidR="00013EBF">
        <w:fldChar w:fldCharType="begin"/>
      </w:r>
      <w:r w:rsidR="008A062C">
        <w:instrText xml:space="preserve"> SEQ Figures \* MERGEFORMAT </w:instrText>
      </w:r>
      <w:r w:rsidR="00013EBF">
        <w:fldChar w:fldCharType="separate"/>
      </w:r>
      <w:r w:rsidR="00263541">
        <w:rPr>
          <w:noProof/>
        </w:rPr>
        <w:t>24</w:t>
      </w:r>
      <w:r w:rsidR="00013EBF">
        <w:fldChar w:fldCharType="end"/>
      </w:r>
      <w:bookmarkEnd w:id="238"/>
      <w:r>
        <w:t>.</w:t>
      </w:r>
      <w:r w:rsidR="008533BD">
        <w:t xml:space="preserve"> </w:t>
      </w:r>
      <w:r>
        <w:t xml:space="preserve">Example jet wind profiles with a 12 m/s wind speed at 80 m and </w:t>
      </w:r>
      <w:r>
        <w:rPr>
          <w:i/>
        </w:rPr>
        <w:t>RICH_NO </w:t>
      </w:r>
      <w:r w:rsidRPr="00C53C7B">
        <w:t>= 0.05</w:t>
      </w:r>
      <w:bookmarkEnd w:id="239"/>
    </w:p>
    <w:p w:rsidR="00CE2E82" w:rsidRPr="00976687" w:rsidRDefault="00013EBF" w:rsidP="00CE2E82">
      <w:pPr>
        <w:pStyle w:val="NRELText"/>
      </w:pPr>
      <w:r>
        <w:fldChar w:fldCharType="begin"/>
      </w:r>
      <w:r w:rsidR="00784F78">
        <w:instrText xml:space="preserve"> REF Figure_Profile \h </w:instrText>
      </w:r>
      <w:r>
        <w:fldChar w:fldCharType="separate"/>
      </w:r>
      <w:r w:rsidR="00263541">
        <w:t xml:space="preserve">Figure </w:t>
      </w:r>
      <w:r w:rsidR="00263541">
        <w:rPr>
          <w:noProof/>
        </w:rPr>
        <w:t>24</w:t>
      </w:r>
      <w:r>
        <w:fldChar w:fldCharType="end"/>
      </w:r>
      <w:r w:rsidR="00B67DDD">
        <w:t xml:space="preserve"> plots</w:t>
      </w:r>
      <w:r w:rsidR="00784F78">
        <w:t xml:space="preserve"> example jet wind</w:t>
      </w:r>
      <w:r w:rsidR="00B67DDD">
        <w:t>-</w:t>
      </w:r>
      <w:r w:rsidR="00784F78">
        <w:t xml:space="preserve">speed and </w:t>
      </w:r>
      <w:r w:rsidR="009F505B">
        <w:t>wind</w:t>
      </w:r>
      <w:r w:rsidR="00B67DDD">
        <w:t>-</w:t>
      </w:r>
      <w:r w:rsidR="00784F78">
        <w:t>direction profiles for three different jet heights.</w:t>
      </w:r>
      <w:r w:rsidR="008533BD">
        <w:t xml:space="preserve"> </w:t>
      </w:r>
      <w:r w:rsidR="00B67DDD">
        <w:t xml:space="preserve">The profiles have been generated with </w:t>
      </w:r>
      <w:r w:rsidR="00B67DDD">
        <w:rPr>
          <w:i/>
        </w:rPr>
        <w:t>RICH_NO = </w:t>
      </w:r>
      <w:r w:rsidR="00B67DDD">
        <w:t xml:space="preserve">0.05, and an 80-m </w:t>
      </w:r>
      <w:r w:rsidR="003C5591">
        <w:t xml:space="preserve">(hub-height) </w:t>
      </w:r>
      <w:r w:rsidR="00B67DDD">
        <w:t>wind speed of 12 m/s.</w:t>
      </w:r>
      <w:r w:rsidR="008533BD">
        <w:t xml:space="preserve"> </w:t>
      </w:r>
      <w:r w:rsidR="00976687">
        <w:t xml:space="preserve">The </w:t>
      </w:r>
      <w:r w:rsidR="00976687">
        <w:rPr>
          <w:i/>
        </w:rPr>
        <w:t>UStar</w:t>
      </w:r>
      <w:r w:rsidR="00976687">
        <w:t xml:space="preserve"> parameter is 0.411 m/s, which is the default for these GP_LLJ conditions.</w:t>
      </w:r>
    </w:p>
    <w:p w:rsidR="006B5DDF" w:rsidRDefault="006B5DDF" w:rsidP="006B5DDF">
      <w:pPr>
        <w:pStyle w:val="Head1"/>
      </w:pPr>
      <w:bookmarkStart w:id="240" w:name="Heading_CohStr"/>
      <w:bookmarkStart w:id="241" w:name="_Toc336257169"/>
      <w:bookmarkStart w:id="242" w:name="_Toc108431547"/>
      <w:bookmarkStart w:id="243" w:name="_Toc111947852"/>
      <w:r>
        <w:t>Coherent Structures</w:t>
      </w:r>
      <w:bookmarkEnd w:id="240"/>
      <w:bookmarkEnd w:id="241"/>
    </w:p>
    <w:p w:rsidR="003C5591" w:rsidRDefault="00F6753A" w:rsidP="003C5591">
      <w:pPr>
        <w:pStyle w:val="NRELText"/>
      </w:pPr>
      <w:r>
        <w:t xml:space="preserve">For </w:t>
      </w:r>
      <w:r w:rsidR="00032D07">
        <w:t xml:space="preserve">analysis </w:t>
      </w:r>
      <w:r>
        <w:t xml:space="preserve">purposes, </w:t>
      </w:r>
      <w:r w:rsidR="003C5591">
        <w:t>co</w:t>
      </w:r>
      <w:r w:rsidR="00032D07">
        <w:t>herent structures</w:t>
      </w:r>
      <w:r w:rsidR="009F505B">
        <w:t xml:space="preserve"> </w:t>
      </w:r>
      <w:r w:rsidR="001A2780">
        <w:t>have been</w:t>
      </w:r>
      <w:r w:rsidR="009F505B">
        <w:t xml:space="preserve"> defined</w:t>
      </w:r>
      <w:r w:rsidR="00032D07">
        <w:t xml:space="preserve"> in terms of CTKE</w:t>
      </w:r>
      <w:r w:rsidR="009F505B">
        <w:t xml:space="preserve"> (</w:t>
      </w:r>
      <w:r w:rsidR="001A2780">
        <w:t>see</w:t>
      </w:r>
      <w:r w:rsidR="00032D07">
        <w:t xml:space="preserve"> Eq. </w:t>
      </w:r>
      <w:r w:rsidR="00013EBF">
        <w:fldChar w:fldCharType="begin"/>
      </w:r>
      <w:r w:rsidR="00032D07">
        <w:instrText xml:space="preserve"> REF Eqn_CTKE \h </w:instrText>
      </w:r>
      <w:r w:rsidR="00013EBF">
        <w:fldChar w:fldCharType="separate"/>
      </w:r>
      <w:r w:rsidR="00263541">
        <w:rPr>
          <w:noProof/>
        </w:rPr>
        <w:t>(7)</w:t>
      </w:r>
      <w:r w:rsidR="00013EBF">
        <w:fldChar w:fldCharType="end"/>
      </w:r>
      <w:r w:rsidR="001A2780">
        <w:t xml:space="preserve"> for the CTKE definition</w:t>
      </w:r>
      <w:r w:rsidR="009F505B">
        <w:t>)</w:t>
      </w:r>
      <w:r w:rsidR="00032D07">
        <w:t>.</w:t>
      </w:r>
      <w:r w:rsidR="008533BD">
        <w:t xml:space="preserve"> </w:t>
      </w:r>
      <w:r w:rsidR="006F73C4">
        <w:t xml:space="preserve">A coherent structure is an event where the 3-s mean CTKE meets a specified threshold value, determined by the mean background </w:t>
      </w:r>
      <w:r w:rsidR="00D27397">
        <w:t>levels of a particular site</w:t>
      </w:r>
      <w:r w:rsidR="006F73C4">
        <w:t>.</w:t>
      </w:r>
      <w:r w:rsidR="008533BD">
        <w:t xml:space="preserve"> </w:t>
      </w:r>
      <w:r w:rsidR="001B71B0">
        <w:t>The event lasts from the time the threshold is first met until</w:t>
      </w:r>
      <w:r w:rsidR="006F73C4">
        <w:t xml:space="preserve"> </w:t>
      </w:r>
      <w:r w:rsidR="001B71B0">
        <w:t>the 3-s mean CTKE falls below the threshold value.</w:t>
      </w:r>
      <w:r w:rsidR="008533BD">
        <w:t xml:space="preserve"> </w:t>
      </w:r>
      <w:r w:rsidR="006F73C4">
        <w:t xml:space="preserve">For the </w:t>
      </w:r>
      <w:r w:rsidR="00AA3AAC">
        <w:t>LLLJP data</w:t>
      </w:r>
      <w:r w:rsidR="006F73C4">
        <w:t xml:space="preserve">, the threshold </w:t>
      </w:r>
      <w:r w:rsidR="00FE686C">
        <w:t xml:space="preserve">chosen </w:t>
      </w:r>
      <w:r w:rsidR="009F505B">
        <w:t>was</w:t>
      </w:r>
      <w:r w:rsidR="00FE686C">
        <w:t xml:space="preserve"> </w:t>
      </w:r>
      <w:r w:rsidR="006F73C4">
        <w:t>2 m</w:t>
      </w:r>
      <w:r w:rsidR="006F73C4" w:rsidRPr="006F73C4">
        <w:rPr>
          <w:vertAlign w:val="superscript"/>
        </w:rPr>
        <w:t>2</w:t>
      </w:r>
      <w:r w:rsidR="006F73C4">
        <w:t>/s</w:t>
      </w:r>
      <w:r w:rsidR="006F73C4" w:rsidRPr="006F73C4">
        <w:rPr>
          <w:vertAlign w:val="superscript"/>
        </w:rPr>
        <w:t>2</w:t>
      </w:r>
      <w:r w:rsidR="00FE686C" w:rsidRPr="00FE686C">
        <w:t>,</w:t>
      </w:r>
      <w:r w:rsidR="006F73C4">
        <w:t xml:space="preserve"> and for the </w:t>
      </w:r>
      <w:r w:rsidR="00AA3AAC">
        <w:t>LIST and wind</w:t>
      </w:r>
      <w:r w:rsidR="009F505B">
        <w:t>-</w:t>
      </w:r>
      <w:r w:rsidR="00AA3AAC">
        <w:t>farm data</w:t>
      </w:r>
      <w:r w:rsidR="006F73C4">
        <w:t xml:space="preserve">, the threshold </w:t>
      </w:r>
      <w:r w:rsidR="00FE686C">
        <w:t xml:space="preserve">chosen </w:t>
      </w:r>
      <w:r w:rsidR="009F505B">
        <w:t xml:space="preserve">was </w:t>
      </w:r>
      <w:r w:rsidR="006F73C4">
        <w:lastRenderedPageBreak/>
        <w:t>5 m</w:t>
      </w:r>
      <w:r w:rsidR="006F73C4" w:rsidRPr="006F73C4">
        <w:rPr>
          <w:vertAlign w:val="superscript"/>
        </w:rPr>
        <w:t>2</w:t>
      </w:r>
      <w:r w:rsidR="006F73C4">
        <w:t>/s</w:t>
      </w:r>
      <w:r w:rsidR="006F73C4" w:rsidRPr="006F73C4">
        <w:rPr>
          <w:vertAlign w:val="superscript"/>
        </w:rPr>
        <w:t>2</w:t>
      </w:r>
      <w:r w:rsidR="006F73C4">
        <w:t>.</w:t>
      </w:r>
      <w:r w:rsidR="008533BD">
        <w:t xml:space="preserve"> </w:t>
      </w:r>
      <w:r w:rsidR="00013EBF">
        <w:fldChar w:fldCharType="begin"/>
      </w:r>
      <w:r w:rsidR="00C53523">
        <w:instrText xml:space="preserve"> REF Figure_CTKE_cohstr \h </w:instrText>
      </w:r>
      <w:r w:rsidR="00013EBF">
        <w:fldChar w:fldCharType="separate"/>
      </w:r>
      <w:r w:rsidR="00263541">
        <w:t xml:space="preserve">Figure </w:t>
      </w:r>
      <w:r w:rsidR="00263541">
        <w:rPr>
          <w:noProof/>
        </w:rPr>
        <w:t>25</w:t>
      </w:r>
      <w:r w:rsidR="00013EBF">
        <w:fldChar w:fldCharType="end"/>
      </w:r>
      <w:r w:rsidR="00C53523">
        <w:t xml:space="preserve"> gives an example of CTKE measured in the NWTC LIST experiment </w:t>
      </w:r>
      <w:r w:rsidR="00AA3AAC">
        <w:t>and shows</w:t>
      </w:r>
      <w:r w:rsidR="00C53523">
        <w:t xml:space="preserve"> the </w:t>
      </w:r>
      <w:r w:rsidR="00AA3AAC">
        <w:t xml:space="preserve">detected </w:t>
      </w:r>
      <w:r w:rsidR="00C53523">
        <w:t>coherent structures.</w:t>
      </w:r>
    </w:p>
    <w:p w:rsidR="0099762F" w:rsidRDefault="00FE686C" w:rsidP="00851553">
      <w:pPr>
        <w:pStyle w:val="NRELText"/>
      </w:pPr>
      <w:r>
        <w:t>The background flow that is produced in TurbSim (</w:t>
      </w:r>
      <w:r w:rsidR="004179FA" w:rsidRPr="004179FA">
        <w:t>i.e.</w:t>
      </w:r>
      <w:r w:rsidRPr="009F505B">
        <w:t>,</w:t>
      </w:r>
      <w:r>
        <w:t xml:space="preserve"> the </w:t>
      </w:r>
      <w:r w:rsidR="008E1423">
        <w:t xml:space="preserve">wind speed </w:t>
      </w:r>
      <w:r>
        <w:t>data contained in the FF and HH output files) does contain coherent structures, using the definition above.</w:t>
      </w:r>
      <w:r w:rsidR="008533BD">
        <w:t xml:space="preserve"> </w:t>
      </w:r>
      <w:r w:rsidR="009F505B">
        <w:t>T</w:t>
      </w:r>
      <w:r>
        <w:t>hese wind files</w:t>
      </w:r>
      <w:r w:rsidR="009F505B">
        <w:t>, however,</w:t>
      </w:r>
      <w:r>
        <w:t xml:space="preserve"> do not always generate as many coherent structures as observed in the atmosphere.</w:t>
      </w:r>
      <w:r w:rsidR="008533BD">
        <w:t xml:space="preserve"> </w:t>
      </w:r>
      <w:r>
        <w:t xml:space="preserve">To </w:t>
      </w:r>
      <w:r w:rsidR="008E1423">
        <w:t>obtain</w:t>
      </w:r>
      <w:r>
        <w:t xml:space="preserve"> more events with realistic spatial-temporal characteristics</w:t>
      </w:r>
      <w:r w:rsidR="008E1423">
        <w:t xml:space="preserve">, sections (in time) of numerical simulations of a Kelvin-Helmholtz billow </w:t>
      </w:r>
      <w:r w:rsidR="005541BF">
        <w:t xml:space="preserve">are </w:t>
      </w:r>
      <w:r w:rsidR="008E1423">
        <w:t>added randomly to the background flow</w:t>
      </w:r>
      <w:r w:rsidR="00851B22">
        <w:t xml:space="preserve"> when the input parameter </w:t>
      </w:r>
      <w:r w:rsidR="00851B22">
        <w:rPr>
          <w:i/>
        </w:rPr>
        <w:t xml:space="preserve">WrACT </w:t>
      </w:r>
      <w:r w:rsidR="00851B22">
        <w:t xml:space="preserve">is </w:t>
      </w:r>
      <w:r w:rsidR="009F505B">
        <w:t>“</w:t>
      </w:r>
      <w:r w:rsidR="004179FA" w:rsidRPr="004179FA">
        <w:t>true</w:t>
      </w:r>
      <w:r w:rsidR="008E1423">
        <w:t>.</w:t>
      </w:r>
      <w:r w:rsidR="009F505B">
        <w:t>”</w:t>
      </w:r>
      <w:r w:rsidR="008533BD">
        <w:t xml:space="preserve"> </w:t>
      </w:r>
      <w:r w:rsidR="008E1423">
        <w:t xml:space="preserve">TurbSim generates a coherent turbulence </w:t>
      </w:r>
      <w:r w:rsidR="00CC59F8">
        <w:t>time-step</w:t>
      </w:r>
      <w:r w:rsidR="008E1423">
        <w:t xml:space="preserve"> file (</w:t>
      </w:r>
      <w:r w:rsidR="009F505B">
        <w:t>“</w:t>
      </w:r>
      <w:r w:rsidR="004179FA" w:rsidRPr="004179FA">
        <w:t>.cts</w:t>
      </w:r>
      <w:r w:rsidR="009F505B">
        <w:t>”</w:t>
      </w:r>
      <w:r w:rsidR="008E1423" w:rsidRPr="008E1423">
        <w:t>)</w:t>
      </w:r>
      <w:r w:rsidR="008E1423">
        <w:t xml:space="preserve"> with the information describing how to scale the billow and where the events should be added.</w:t>
      </w:r>
      <w:r w:rsidR="008533BD">
        <w:t xml:space="preserve"> </w:t>
      </w:r>
      <w:r w:rsidR="008E1423">
        <w:t xml:space="preserve">These events then </w:t>
      </w:r>
      <w:r w:rsidR="009F505B">
        <w:t xml:space="preserve">are </w:t>
      </w:r>
      <w:r w:rsidR="008E1423">
        <w:t>superimposed on the background flow in AeroDyn.</w:t>
      </w:r>
    </w:p>
    <w:p w:rsidR="004C0357" w:rsidRDefault="004C0357" w:rsidP="00DF15F7">
      <w:pPr>
        <w:pStyle w:val="NRELTableText"/>
        <w:framePr w:w="9360" w:h="4104" w:hRule="exact" w:hSpace="187" w:wrap="around" w:hAnchor="margin" w:xAlign="center" w:yAlign="bottom"/>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2ADF41" wp14:editId="40C36FF8">
            <wp:extent cx="5715000" cy="1985917"/>
            <wp:effectExtent l="19050" t="0" r="0" b="0"/>
            <wp:docPr id="9"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2" cstate="print"/>
                    <a:stretch>
                      <a:fillRect/>
                    </a:stretch>
                  </pic:blipFill>
                  <pic:spPr>
                    <a:xfrm>
                      <a:off x="0" y="0"/>
                      <a:ext cx="5715000" cy="1985917"/>
                    </a:xfrm>
                    <a:prstGeom prst="rect">
                      <a:avLst/>
                    </a:prstGeom>
                  </pic:spPr>
                </pic:pic>
              </a:graphicData>
            </a:graphic>
          </wp:inline>
        </w:drawing>
      </w:r>
    </w:p>
    <w:p w:rsidR="004C0357" w:rsidRDefault="004C0357" w:rsidP="00DF15F7">
      <w:pPr>
        <w:pStyle w:val="NRELFigureCaption"/>
        <w:framePr w:w="9360" w:h="4104" w:hRule="exact" w:hSpace="187" w:wrap="around" w:hAnchor="margin" w:xAlign="center" w:yAlign="bottom"/>
      </w:pPr>
      <w:bookmarkStart w:id="244" w:name="Figure_CTKE_cohstr"/>
      <w:bookmarkStart w:id="245" w:name="_Toc336257212"/>
      <w:r>
        <w:t xml:space="preserve">Figure </w:t>
      </w:r>
      <w:r w:rsidR="00013EBF">
        <w:fldChar w:fldCharType="begin"/>
      </w:r>
      <w:r w:rsidR="008A062C">
        <w:instrText xml:space="preserve"> SEQ Figures \* MERGEFORMAT </w:instrText>
      </w:r>
      <w:r w:rsidR="00013EBF">
        <w:fldChar w:fldCharType="separate"/>
      </w:r>
      <w:r w:rsidR="00263541">
        <w:rPr>
          <w:noProof/>
        </w:rPr>
        <w:t>25</w:t>
      </w:r>
      <w:r w:rsidR="00013EBF">
        <w:fldChar w:fldCharType="end"/>
      </w:r>
      <w:bookmarkEnd w:id="244"/>
      <w:r>
        <w:t>.</w:t>
      </w:r>
      <w:r w:rsidR="008533BD">
        <w:t xml:space="preserve"> </w:t>
      </w:r>
      <w:r>
        <w:t>Coherent structures in a 10-minute period from the NWTC LIST dataset</w:t>
      </w:r>
      <w:r w:rsidR="005D76A3">
        <w:t>:</w:t>
      </w:r>
      <w:r>
        <w:t xml:space="preserve"> </w:t>
      </w:r>
      <w:r w:rsidR="00262B61">
        <w:t>t</w:t>
      </w:r>
      <w:r>
        <w:t>h</w:t>
      </w:r>
      <w:r w:rsidR="005C5B70">
        <w:t xml:space="preserve">e </w:t>
      </w:r>
      <w:r>
        <w:t>time series shows the 3-s mean CTKE (solid black line) crossing the dashed threshold line, which indicates the location of the coherent structures (</w:t>
      </w:r>
      <w:r w:rsidR="00262B61">
        <w:t xml:space="preserve">indicated </w:t>
      </w:r>
      <w:r>
        <w:t>in blue)</w:t>
      </w:r>
      <w:bookmarkEnd w:id="245"/>
    </w:p>
    <w:p w:rsidR="00851553" w:rsidRPr="0099762F" w:rsidRDefault="0099762F" w:rsidP="00851553">
      <w:pPr>
        <w:pStyle w:val="NRELText"/>
        <w:rPr>
          <w:highlight w:val="yellow"/>
        </w:rPr>
      </w:pPr>
      <w:r>
        <w:t xml:space="preserve">An example of the superimposed structures is shown in </w:t>
      </w:r>
      <w:r w:rsidR="00013EBF">
        <w:fldChar w:fldCharType="begin"/>
      </w:r>
      <w:r>
        <w:instrText xml:space="preserve"> REF Figure_CTS_addition \h </w:instrText>
      </w:r>
      <w:r w:rsidR="00013EBF">
        <w:fldChar w:fldCharType="separate"/>
      </w:r>
      <w:r w:rsidR="00263541">
        <w:t xml:space="preserve">Figure </w:t>
      </w:r>
      <w:r w:rsidR="00263541">
        <w:rPr>
          <w:noProof/>
        </w:rPr>
        <w:t>26</w:t>
      </w:r>
      <w:r w:rsidR="00013EBF">
        <w:fldChar w:fldCharType="end"/>
      </w:r>
      <w:r>
        <w:t>.</w:t>
      </w:r>
      <w:r w:rsidR="008533BD">
        <w:t xml:space="preserve"> </w:t>
      </w:r>
      <w:r>
        <w:t xml:space="preserve">The black line in the plot shows the 3-s mean CTKE of the background flow at one point on the grid; the green line shows the 3-s mean CTKE of the background with the addition of events in the </w:t>
      </w:r>
      <w:r w:rsidR="009F505B">
        <w:t>“</w:t>
      </w:r>
      <w:r w:rsidR="004179FA" w:rsidRPr="004179FA">
        <w:t>.cts</w:t>
      </w:r>
      <w:r w:rsidR="009F505B">
        <w:t>”</w:t>
      </w:r>
      <w:r>
        <w:t xml:space="preserve"> file at the same grid point.</w:t>
      </w:r>
      <w:r w:rsidR="008533BD">
        <w:t xml:space="preserve"> </w:t>
      </w:r>
      <w:r>
        <w:t xml:space="preserve">It should be noted that the </w:t>
      </w:r>
      <w:r w:rsidR="009F505B">
        <w:t>“</w:t>
      </w:r>
      <w:r w:rsidR="004179FA" w:rsidRPr="004179FA">
        <w:t>.cts</w:t>
      </w:r>
      <w:r w:rsidR="009F505B">
        <w:t>”</w:t>
      </w:r>
      <w:r>
        <w:t xml:space="preserve"> files can </w:t>
      </w:r>
      <w:r>
        <w:rPr>
          <w:i/>
        </w:rPr>
        <w:t>decrease</w:t>
      </w:r>
      <w:r>
        <w:t xml:space="preserve"> the CTKE of the background as well as </w:t>
      </w:r>
      <w:r>
        <w:rPr>
          <w:i/>
        </w:rPr>
        <w:t>increase</w:t>
      </w:r>
      <w:r>
        <w:t xml:space="preserve"> it.</w:t>
      </w:r>
    </w:p>
    <w:p w:rsidR="006B5DDF" w:rsidRDefault="00513BB0" w:rsidP="006B5DDF">
      <w:pPr>
        <w:pStyle w:val="Head2"/>
      </w:pPr>
      <w:bookmarkStart w:id="246" w:name="_Toc336257170"/>
      <w:r>
        <w:t xml:space="preserve">Adding and </w:t>
      </w:r>
      <w:r w:rsidR="000C1BF9">
        <w:t>Scaling the Coherent</w:t>
      </w:r>
      <w:r w:rsidR="006B5DDF" w:rsidRPr="000C1BF9">
        <w:t xml:space="preserve"> </w:t>
      </w:r>
      <w:r w:rsidR="000C1BF9">
        <w:t>S</w:t>
      </w:r>
      <w:r w:rsidR="006B5DDF" w:rsidRPr="000C1BF9">
        <w:t>tructur</w:t>
      </w:r>
      <w:bookmarkStart w:id="247" w:name="_Toc111947853"/>
      <w:r w:rsidR="000C1BF9">
        <w:t>es</w:t>
      </w:r>
      <w:bookmarkEnd w:id="246"/>
    </w:p>
    <w:p w:rsidR="00513BB0" w:rsidRDefault="00513BB0" w:rsidP="00F70FE2">
      <w:pPr>
        <w:pStyle w:val="NRELText"/>
      </w:pPr>
      <w:r>
        <w:t>The Kelvin-Helmholtz billow has been broken up into several different pieces, which are a fixed non-dimensional size</w:t>
      </w:r>
      <w:r w:rsidR="008E60B9">
        <w:t xml:space="preserve"> with non-dimensional velocities</w:t>
      </w:r>
      <w:r>
        <w:t>.</w:t>
      </w:r>
      <w:r w:rsidR="008533BD">
        <w:t xml:space="preserve"> </w:t>
      </w:r>
      <w:r>
        <w:t xml:space="preserve">Before adding </w:t>
      </w:r>
      <w:r w:rsidR="00B112A0">
        <w:t xml:space="preserve">these pieces </w:t>
      </w:r>
      <w:r>
        <w:t xml:space="preserve">to the background flow, they must be scaled in </w:t>
      </w:r>
      <w:r w:rsidR="008E60B9">
        <w:t xml:space="preserve">space (through the </w:t>
      </w:r>
      <w:r w:rsidR="008E60B9">
        <w:rPr>
          <w:i/>
        </w:rPr>
        <w:t xml:space="preserve">DistScl </w:t>
      </w:r>
      <w:r w:rsidR="008E60B9">
        <w:t xml:space="preserve">input parameter) and </w:t>
      </w:r>
      <w:r w:rsidR="00851B22">
        <w:t xml:space="preserve">in </w:t>
      </w:r>
      <w:r>
        <w:t xml:space="preserve">time </w:t>
      </w:r>
      <w:r w:rsidR="008E60B9">
        <w:t>to determine the</w:t>
      </w:r>
      <w:r w:rsidR="003D6C40">
        <w:t xml:space="preserve"> dimensional</w:t>
      </w:r>
      <w:r w:rsidR="008E60B9">
        <w:t xml:space="preserve"> velocities</w:t>
      </w:r>
      <w:r>
        <w:t>.</w:t>
      </w:r>
      <w:r w:rsidR="008533BD">
        <w:t xml:space="preserve"> </w:t>
      </w:r>
      <w:r w:rsidR="005E3046">
        <w:t xml:space="preserve">TurbSim </w:t>
      </w:r>
      <w:r w:rsidR="00B112A0">
        <w:t xml:space="preserve">randomly </w:t>
      </w:r>
      <w:r w:rsidR="005E3046">
        <w:t>chooses the sta</w:t>
      </w:r>
      <w:r w:rsidR="00B112A0">
        <w:t xml:space="preserve">rt times of the billow pieces </w:t>
      </w:r>
      <w:r w:rsidR="003D6C40">
        <w:t>from a</w:t>
      </w:r>
      <w:r w:rsidR="00B112A0">
        <w:t>n</w:t>
      </w:r>
      <w:r w:rsidR="003D6C40">
        <w:t xml:space="preserve"> exponential distribution</w:t>
      </w:r>
      <w:r w:rsidR="005E3046">
        <w:t xml:space="preserve">; the choice of which piece of the billow is inserted </w:t>
      </w:r>
      <w:r w:rsidR="00B112A0">
        <w:t xml:space="preserve">at those places </w:t>
      </w:r>
      <w:r w:rsidR="005E3046">
        <w:t xml:space="preserve">is </w:t>
      </w:r>
      <w:r w:rsidR="00B112A0">
        <w:t xml:space="preserve">determined from a uniform </w:t>
      </w:r>
      <w:r>
        <w:t>random</w:t>
      </w:r>
      <w:r w:rsidR="005E3046">
        <w:t xml:space="preserve"> distribution</w:t>
      </w:r>
      <w:r>
        <w:t>.</w:t>
      </w:r>
    </w:p>
    <w:p w:rsidR="00F70FE2" w:rsidRDefault="004B4419" w:rsidP="00F70FE2">
      <w:pPr>
        <w:pStyle w:val="NRELText"/>
      </w:pPr>
      <w:r>
        <w:t xml:space="preserve">The coherent structure scaling for the </w:t>
      </w:r>
      <w:r w:rsidR="005541BF">
        <w:t xml:space="preserve">site-specific spectral models has been determined from analysis of sonic anemometer measurements at each of the respective sites, which are described in the </w:t>
      </w:r>
      <w:r w:rsidR="00013EBF">
        <w:fldChar w:fldCharType="begin"/>
      </w:r>
      <w:r w:rsidR="005541BF">
        <w:instrText xml:space="preserve"> REF Heading_SpectralModels \h </w:instrText>
      </w:r>
      <w:r w:rsidR="00013EBF">
        <w:fldChar w:fldCharType="separate"/>
      </w:r>
      <w:r w:rsidR="00263541">
        <w:t>Spectral Models</w:t>
      </w:r>
      <w:r w:rsidR="00013EBF">
        <w:fldChar w:fldCharType="end"/>
      </w:r>
      <w:r w:rsidR="005541BF">
        <w:t xml:space="preserve"> section of this </w:t>
      </w:r>
      <w:r w:rsidR="00F303DD">
        <w:t>guide</w:t>
      </w:r>
      <w:r w:rsidR="005541BF">
        <w:t>.</w:t>
      </w:r>
      <w:r w:rsidR="008533BD">
        <w:t xml:space="preserve"> </w:t>
      </w:r>
      <w:r w:rsidR="005541BF">
        <w:t>The SMOOTH model uses the same scaling as the GP_LLJ model.</w:t>
      </w:r>
      <w:r w:rsidR="008533BD">
        <w:t xml:space="preserve"> </w:t>
      </w:r>
      <w:r w:rsidR="00F454AB">
        <w:t>Coherent structures are not added to the IEC spectral models.</w:t>
      </w:r>
    </w:p>
    <w:p w:rsidR="00F70FE2" w:rsidRDefault="00513BB0" w:rsidP="00F70FE2">
      <w:pPr>
        <w:pStyle w:val="NRELText"/>
      </w:pPr>
      <w:r>
        <w:t>The</w:t>
      </w:r>
      <w:r w:rsidR="006222A0">
        <w:t xml:space="preserve"> three </w:t>
      </w:r>
      <w:r w:rsidR="00834190">
        <w:t xml:space="preserve">non-input </w:t>
      </w:r>
      <w:r w:rsidR="006222A0">
        <w:t>parameters for scaling the non-dimensional pieces of the billow</w:t>
      </w:r>
      <w:r>
        <w:t xml:space="preserve"> and adding </w:t>
      </w:r>
      <w:r>
        <w:lastRenderedPageBreak/>
        <w:t>them to the background time series are discussed below.</w:t>
      </w:r>
      <w:r w:rsidR="008533BD">
        <w:t xml:space="preserve"> </w:t>
      </w:r>
      <w:r w:rsidR="00851B22">
        <w:t xml:space="preserve">A flow chart with these parameters is included in Appendix </w:t>
      </w:r>
      <w:r w:rsidR="00013EBF">
        <w:fldChar w:fldCharType="begin"/>
      </w:r>
      <w:r w:rsidR="00851B22">
        <w:instrText xml:space="preserve"> REF Appendix_Charts_letter \h </w:instrText>
      </w:r>
      <w:r w:rsidR="00013EBF">
        <w:fldChar w:fldCharType="separate"/>
      </w:r>
      <w:r w:rsidR="00263541">
        <w:rPr>
          <w:noProof/>
        </w:rPr>
        <w:t>C</w:t>
      </w:r>
      <w:r w:rsidR="00013EBF">
        <w:fldChar w:fldCharType="end"/>
      </w:r>
      <w:r w:rsidR="00851B22">
        <w:t>.</w:t>
      </w:r>
    </w:p>
    <w:p w:rsidR="00B07CCF" w:rsidRDefault="00B07CCF" w:rsidP="00B07CCF">
      <w:pPr>
        <w:pStyle w:val="Head3"/>
      </w:pPr>
      <w:r>
        <w:t xml:space="preserve">Interarrival </w:t>
      </w:r>
      <w:r w:rsidR="00F303DD">
        <w:t>T</w:t>
      </w:r>
      <w:r>
        <w:t>imes</w:t>
      </w:r>
    </w:p>
    <w:p w:rsidR="00B07CCF" w:rsidRDefault="00B07CCF" w:rsidP="00B07CCF">
      <w:pPr>
        <w:pStyle w:val="NRELText"/>
      </w:pPr>
      <w:r>
        <w:t>The interarrival time is the time from the start of one event to the start of the next event.</w:t>
      </w:r>
      <w:r w:rsidR="008533BD">
        <w:t xml:space="preserve"> </w:t>
      </w:r>
      <w:r>
        <w:t xml:space="preserve">These times are exponentially distributed </w:t>
      </w:r>
      <w:r w:rsidR="00E83650">
        <w:t>random variables</w:t>
      </w:r>
      <w:r w:rsidR="00B112A0">
        <w:t xml:space="preserve"> with rate parameters determined from the analyzed datasets</w:t>
      </w:r>
      <w:r w:rsidR="00E83650">
        <w:t>.</w:t>
      </w:r>
      <w:r w:rsidR="008533BD">
        <w:t xml:space="preserve"> </w:t>
      </w:r>
      <w:r w:rsidR="00E83650">
        <w:t xml:space="preserve">For the GP_LLJ and SMOOTH models, the </w:t>
      </w:r>
      <w:r w:rsidR="00D42899">
        <w:t>random distribution</w:t>
      </w:r>
      <w:r w:rsidR="00E83650">
        <w:t xml:space="preserve"> </w:t>
      </w:r>
      <w:r w:rsidR="00D42899">
        <w:t xml:space="preserve">is influenced </w:t>
      </w:r>
      <w:r w:rsidR="00851B22">
        <w:t>by</w:t>
      </w:r>
      <w:r w:rsidR="00E83650">
        <w:t xml:space="preserve"> the height and wind speed, </w:t>
      </w:r>
      <w:r w:rsidR="00C327FF" w:rsidRPr="00C327FF">
        <w:rPr>
          <w:position w:val="-14"/>
        </w:rPr>
        <w:object w:dxaOrig="580" w:dyaOrig="420">
          <v:shape id="_x0000_i1190" type="#_x0000_t75" style="width:29.55pt;height:20.4pt" o:ole="">
            <v:imagedata r:id="rId393" o:title=""/>
          </v:shape>
          <o:OLEObject Type="Embed" ProgID="Equation.DSMT4" ShapeID="_x0000_i1190" DrawAspect="Content" ObjectID="_1432636174" r:id="rId394"/>
        </w:object>
      </w:r>
      <w:r w:rsidR="00E83650">
        <w:t>, at the center of the billow.</w:t>
      </w:r>
      <w:r w:rsidR="008533BD">
        <w:t xml:space="preserve"> </w:t>
      </w:r>
      <w:r w:rsidR="00D42899">
        <w:t xml:space="preserve">For the NWTCUP and </w:t>
      </w:r>
      <w:r w:rsidR="00851B22">
        <w:t xml:space="preserve">the </w:t>
      </w:r>
      <w:r w:rsidR="00D42899">
        <w:t>wind</w:t>
      </w:r>
      <w:r w:rsidR="00851B22">
        <w:t>-</w:t>
      </w:r>
      <w:r w:rsidR="00D42899">
        <w:t xml:space="preserve">farm models, the random distribution is influenced by </w:t>
      </w:r>
      <w:r w:rsidR="00C327FF" w:rsidRPr="00C327FF">
        <w:rPr>
          <w:position w:val="-14"/>
        </w:rPr>
        <w:object w:dxaOrig="580" w:dyaOrig="420">
          <v:shape id="_x0000_i1191" type="#_x0000_t75" style="width:29.55pt;height:20.4pt" o:ole="">
            <v:imagedata r:id="rId395" o:title=""/>
          </v:shape>
          <o:OLEObject Type="Embed" ProgID="Equation.DSMT4" ShapeID="_x0000_i1191" DrawAspect="Content" ObjectID="_1432636175" r:id="rId396"/>
        </w:object>
      </w:r>
      <w:r w:rsidR="00D42899">
        <w:t xml:space="preserve"> and </w:t>
      </w:r>
      <w:r w:rsidR="00D42899">
        <w:rPr>
          <w:i/>
        </w:rPr>
        <w:t>RICH_NO</w:t>
      </w:r>
      <w:r w:rsidR="00D42899">
        <w:t>.</w:t>
      </w:r>
    </w:p>
    <w:p w:rsidR="00FB0A27" w:rsidRDefault="00FB0A27" w:rsidP="00FB0A27">
      <w:pPr>
        <w:pStyle w:val="Head3"/>
      </w:pPr>
      <w:r w:rsidRPr="00B112A0">
        <w:t>Expected</w:t>
      </w:r>
      <w:r>
        <w:t xml:space="preserve"> </w:t>
      </w:r>
      <w:r w:rsidR="00F303DD">
        <w:t xml:space="preserve">Length </w:t>
      </w:r>
      <w:r>
        <w:t xml:space="preserve">of </w:t>
      </w:r>
      <w:r w:rsidR="00F303DD">
        <w:t>Coherent Structures</w:t>
      </w:r>
    </w:p>
    <w:p w:rsidR="003D0BFC" w:rsidRDefault="003D0BFC" w:rsidP="00B00243">
      <w:pPr>
        <w:pStyle w:val="NRELTableText"/>
        <w:framePr w:w="9360" w:h="4291" w:hRule="exact" w:hSpace="187" w:vSpace="72" w:wrap="around" w:hAnchor="margin" w:xAlign="center" w:yAlign="top"/>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4AB4F24" wp14:editId="5B07EDF2">
            <wp:extent cx="5581031" cy="1985917"/>
            <wp:effectExtent l="19050" t="0" r="619" b="0"/>
            <wp:docPr id="10"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7" cstate="print"/>
                    <a:stretch>
                      <a:fillRect/>
                    </a:stretch>
                  </pic:blipFill>
                  <pic:spPr>
                    <a:xfrm>
                      <a:off x="0" y="0"/>
                      <a:ext cx="5581031" cy="1985917"/>
                    </a:xfrm>
                    <a:prstGeom prst="rect">
                      <a:avLst/>
                    </a:prstGeom>
                  </pic:spPr>
                </pic:pic>
              </a:graphicData>
            </a:graphic>
          </wp:inline>
        </w:drawing>
      </w:r>
    </w:p>
    <w:p w:rsidR="00F5356F" w:rsidRDefault="00F5356F" w:rsidP="00F5356F">
      <w:pPr>
        <w:pStyle w:val="NRELFigureCaption"/>
        <w:framePr w:w="9360" w:h="4291" w:hRule="exact" w:hSpace="187" w:vSpace="72" w:wrap="around" w:hAnchor="margin" w:xAlign="center" w:yAlign="top"/>
      </w:pPr>
      <w:bookmarkStart w:id="248" w:name="Figure_CTS_addition"/>
      <w:bookmarkStart w:id="249" w:name="_Toc336257213"/>
      <w:r>
        <w:t xml:space="preserve">Figure </w:t>
      </w:r>
      <w:r w:rsidR="00013EBF">
        <w:fldChar w:fldCharType="begin"/>
      </w:r>
      <w:r w:rsidR="008A062C">
        <w:instrText xml:space="preserve"> SEQ Figures \* MERGEFORMAT </w:instrText>
      </w:r>
      <w:r w:rsidR="00013EBF">
        <w:fldChar w:fldCharType="separate"/>
      </w:r>
      <w:r w:rsidR="00263541">
        <w:rPr>
          <w:noProof/>
        </w:rPr>
        <w:t>26</w:t>
      </w:r>
      <w:r w:rsidR="00013EBF">
        <w:fldChar w:fldCharType="end"/>
      </w:r>
      <w:bookmarkEnd w:id="248"/>
      <w:r>
        <w:t>.</w:t>
      </w:r>
      <w:r w:rsidR="008533BD">
        <w:t xml:space="preserve"> </w:t>
      </w:r>
      <w:r>
        <w:t>Example time series from the NWTCUP model</w:t>
      </w:r>
      <w:r w:rsidR="005D76A3">
        <w:t>:</w:t>
      </w:r>
      <w:r>
        <w:t xml:space="preserve"> </w:t>
      </w:r>
      <w:r w:rsidR="00262B61">
        <w:t>t</w:t>
      </w:r>
      <w:r>
        <w:t>he black line indicates the background wind file</w:t>
      </w:r>
      <w:r w:rsidR="005C5B70">
        <w:t>;</w:t>
      </w:r>
      <w:r>
        <w:t xml:space="preserve"> the green shows the addition of events in a coherent time-step file (</w:t>
      </w:r>
      <w:r w:rsidR="00262B61">
        <w:t>“.cts”</w:t>
      </w:r>
      <w:r>
        <w:t>)</w:t>
      </w:r>
      <w:bookmarkEnd w:id="249"/>
    </w:p>
    <w:p w:rsidR="00B112A0" w:rsidRPr="00FB0A27" w:rsidRDefault="00B112A0" w:rsidP="00B112A0">
      <w:pPr>
        <w:pStyle w:val="NRELText"/>
      </w:pPr>
      <w:r>
        <w:t xml:space="preserve">The length of coherent structures is the total amount of time that contains coherent structures in a given </w:t>
      </w:r>
      <w:r w:rsidR="000F7D69">
        <w:t>record</w:t>
      </w:r>
      <w:r>
        <w:t>.</w:t>
      </w:r>
      <w:r w:rsidR="008533BD">
        <w:t xml:space="preserve"> </w:t>
      </w:r>
      <w:r>
        <w:t xml:space="preserve">The expected lengths for each of the non-IEC spectral models are </w:t>
      </w:r>
      <w:r w:rsidR="00F303DD">
        <w:t xml:space="preserve">selected </w:t>
      </w:r>
      <w:r>
        <w:t>from a random distribution whose probability density function matches the data from their respective datasets.</w:t>
      </w:r>
    </w:p>
    <w:p w:rsidR="00B112A0" w:rsidRDefault="00B112A0" w:rsidP="00FB0A27">
      <w:pPr>
        <w:pStyle w:val="NRELText"/>
      </w:pPr>
      <w:r>
        <w:t>TurbSim</w:t>
      </w:r>
      <w:r w:rsidR="000F7D69">
        <w:t xml:space="preserve"> </w:t>
      </w:r>
      <w:r>
        <w:t>concatenate</w:t>
      </w:r>
      <w:r w:rsidR="00F303DD">
        <w:t>s</w:t>
      </w:r>
      <w:r>
        <w:t xml:space="preserve"> extra pieces of the billow to pieces that already </w:t>
      </w:r>
      <w:r w:rsidR="00F303DD">
        <w:t xml:space="preserve">have </w:t>
      </w:r>
      <w:r>
        <w:t>been added to the coherent structure file until the total length of the events is at least the expected length of the coherent structures</w:t>
      </w:r>
      <w:r w:rsidR="000F7D69">
        <w:t xml:space="preserve"> from the datasets</w:t>
      </w:r>
      <w:r>
        <w:t>.</w:t>
      </w:r>
    </w:p>
    <w:p w:rsidR="00EF176A" w:rsidRDefault="00EF176A" w:rsidP="00EF176A">
      <w:pPr>
        <w:pStyle w:val="Head3"/>
      </w:pPr>
      <w:r>
        <w:t xml:space="preserve">Peak </w:t>
      </w:r>
      <w:r w:rsidR="00F303DD">
        <w:t>Coherent Turbulent Kinetic Energy</w:t>
      </w:r>
    </w:p>
    <w:p w:rsidR="006351A5" w:rsidRPr="00A17FB2" w:rsidRDefault="00EF176A" w:rsidP="00EF176A">
      <w:pPr>
        <w:pStyle w:val="NRELText"/>
      </w:pPr>
      <w:r>
        <w:t>The velocities for the coherent events are scaled to achieve a specific peak value in CTKE in the set of events added to the background.</w:t>
      </w:r>
      <w:r w:rsidR="008533BD">
        <w:t xml:space="preserve"> </w:t>
      </w:r>
      <w:r w:rsidR="00F4280F">
        <w:t>The</w:t>
      </w:r>
      <w:r>
        <w:t xml:space="preserve"> peak CTKE </w:t>
      </w:r>
      <w:r w:rsidR="00F55585">
        <w:t xml:space="preserve">is a </w:t>
      </w:r>
      <w:r w:rsidR="00A17FB2">
        <w:t xml:space="preserve">function of </w:t>
      </w:r>
      <w:r w:rsidR="00F4280F">
        <w:t>several different parameters, depending on the spectral model.</w:t>
      </w:r>
      <w:r w:rsidR="008533BD">
        <w:t xml:space="preserve"> </w:t>
      </w:r>
      <w:r w:rsidR="00F4280F">
        <w:t xml:space="preserve">These parameters include </w:t>
      </w:r>
      <w:r w:rsidR="00A17FB2">
        <w:t>height</w:t>
      </w:r>
      <w:r w:rsidR="00F4280F">
        <w:t>,</w:t>
      </w:r>
      <w:r w:rsidR="00A17FB2">
        <w:t xml:space="preserve"> </w:t>
      </w:r>
      <w:r w:rsidR="00A17FB2">
        <w:rPr>
          <w:i/>
        </w:rPr>
        <w:t>z</w:t>
      </w:r>
      <w:r w:rsidR="00F4280F">
        <w:t>;</w:t>
      </w:r>
      <w:r w:rsidR="00A17FB2">
        <w:t xml:space="preserve"> mean wind speed of the background flow at the center of the billow</w:t>
      </w:r>
      <w:r w:rsidR="00F4280F">
        <w:t>,</w:t>
      </w:r>
      <w:r w:rsidR="00A17FB2">
        <w:t xml:space="preserve"> </w:t>
      </w:r>
      <w:r w:rsidR="00C327FF" w:rsidRPr="00C327FF">
        <w:rPr>
          <w:i/>
          <w:position w:val="-14"/>
        </w:rPr>
        <w:object w:dxaOrig="580" w:dyaOrig="420">
          <v:shape id="_x0000_i1192" type="#_x0000_t75" style="width:29.55pt;height:20.4pt" o:ole="">
            <v:imagedata r:id="rId398" o:title=""/>
          </v:shape>
          <o:OLEObject Type="Embed" ProgID="Equation.DSMT4" ShapeID="_x0000_i1192" DrawAspect="Content" ObjectID="_1432636176" r:id="rId399"/>
        </w:object>
      </w:r>
      <w:r w:rsidR="00F4280F">
        <w:t>;</w:t>
      </w:r>
      <w:r w:rsidR="00A17FB2">
        <w:t xml:space="preserve"> </w:t>
      </w:r>
      <w:r w:rsidR="00884FD8">
        <w:t xml:space="preserve">shear across the billow (difference in mean wind speed between the top and bottom of the billow), </w:t>
      </w:r>
      <w:r w:rsidR="00884FD8" w:rsidRPr="00884FD8">
        <w:rPr>
          <w:i/>
          <w:position w:val="-6"/>
        </w:rPr>
        <w:object w:dxaOrig="360" w:dyaOrig="340">
          <v:shape id="_x0000_i1193" type="#_x0000_t75" style="width:19.35pt;height:16.1pt" o:ole="">
            <v:imagedata r:id="rId400" o:title=""/>
          </v:shape>
          <o:OLEObject Type="Embed" ProgID="Equation.DSMT4" ShapeID="_x0000_i1193" DrawAspect="Content" ObjectID="_1432636177" r:id="rId401"/>
        </w:object>
      </w:r>
      <w:r w:rsidR="00884FD8">
        <w:t xml:space="preserve">; </w:t>
      </w:r>
      <w:r w:rsidR="00A17FB2">
        <w:t>standard deviation of vertical wind speed at the center of the billow</w:t>
      </w:r>
      <w:r w:rsidR="00F4280F">
        <w:t>,</w:t>
      </w:r>
      <w:r w:rsidR="00A17FB2">
        <w:t xml:space="preserve"> </w:t>
      </w:r>
      <w:r w:rsidR="00A17FB2" w:rsidRPr="00A8670D">
        <w:rPr>
          <w:i/>
          <w:position w:val="-14"/>
        </w:rPr>
        <w:object w:dxaOrig="580" w:dyaOrig="380">
          <v:shape id="_x0000_i1194" type="#_x0000_t75" style="width:29.55pt;height:16.1pt" o:ole="">
            <v:imagedata r:id="rId402" o:title=""/>
          </v:shape>
          <o:OLEObject Type="Embed" ProgID="Equation.DSMT4" ShapeID="_x0000_i1194" DrawAspect="Content" ObjectID="_1432636178" r:id="rId403"/>
        </w:object>
      </w:r>
      <w:r w:rsidR="00F4280F">
        <w:t>; and</w:t>
      </w:r>
      <w:r w:rsidR="00A17FB2">
        <w:t xml:space="preserve"> input parameters</w:t>
      </w:r>
      <w:r w:rsidR="00A17FB2">
        <w:rPr>
          <w:i/>
        </w:rPr>
        <w:t xml:space="preserve"> RICH_NO </w:t>
      </w:r>
      <w:r w:rsidR="00A17FB2">
        <w:t xml:space="preserve">and </w:t>
      </w:r>
      <w:r w:rsidR="00A17FB2">
        <w:rPr>
          <w:i/>
        </w:rPr>
        <w:t>UStar</w:t>
      </w:r>
      <w:r w:rsidR="00F4280F">
        <w:t>.</w:t>
      </w:r>
      <w:r w:rsidR="008533BD">
        <w:t xml:space="preserve"> </w:t>
      </w:r>
      <w:r w:rsidR="00F4280F">
        <w:t xml:space="preserve">Some models also include </w:t>
      </w:r>
      <w:r w:rsidR="00A17FB2">
        <w:t>a random component.</w:t>
      </w:r>
      <w:r w:rsidR="008533BD">
        <w:t xml:space="preserve"> </w:t>
      </w:r>
      <w:r w:rsidR="00013EBF">
        <w:fldChar w:fldCharType="begin"/>
      </w:r>
      <w:r w:rsidR="00F4280F">
        <w:instrText xml:space="preserve"> REF Table_PeakCTKE \h </w:instrText>
      </w:r>
      <w:r w:rsidR="00013EBF">
        <w:fldChar w:fldCharType="separate"/>
      </w:r>
      <w:r w:rsidR="00263541">
        <w:t xml:space="preserve">Table </w:t>
      </w:r>
      <w:r w:rsidR="00263541">
        <w:rPr>
          <w:noProof/>
        </w:rPr>
        <w:t>11</w:t>
      </w:r>
      <w:r w:rsidR="00013EBF">
        <w:fldChar w:fldCharType="end"/>
      </w:r>
      <w:r w:rsidR="00F4280F">
        <w:t xml:space="preserve"> shows which particular parameters are used for each of the non-IEC spectral models.</w:t>
      </w:r>
    </w:p>
    <w:p w:rsidR="00282F7C" w:rsidRDefault="00327271" w:rsidP="006B5DDF">
      <w:pPr>
        <w:pStyle w:val="Head2"/>
      </w:pPr>
      <w:bookmarkStart w:id="250" w:name="Heading_CTP_AeroDyn"/>
      <w:bookmarkStart w:id="251" w:name="_Toc336257171"/>
      <w:bookmarkEnd w:id="247"/>
      <w:r>
        <w:lastRenderedPageBreak/>
        <w:t>Using Coherent Turbulence Time-</w:t>
      </w:r>
      <w:r w:rsidR="00282F7C">
        <w:t xml:space="preserve">Step Files </w:t>
      </w:r>
      <w:r w:rsidR="00325CE8">
        <w:t>with</w:t>
      </w:r>
      <w:r w:rsidR="00282F7C">
        <w:t xml:space="preserve"> AeroDyn</w:t>
      </w:r>
      <w:bookmarkEnd w:id="242"/>
      <w:bookmarkEnd w:id="243"/>
      <w:bookmarkEnd w:id="250"/>
      <w:bookmarkEnd w:id="251"/>
    </w:p>
    <w:p w:rsidR="00D6156B" w:rsidRDefault="00282F7C" w:rsidP="00CE2E82">
      <w:pPr>
        <w:pStyle w:val="NRELText"/>
        <w:rPr>
          <w:rFonts w:cs="Times New Roman"/>
        </w:rPr>
      </w:pPr>
      <w:r w:rsidRPr="00164755">
        <w:rPr>
          <w:rFonts w:cs="Times New Roman"/>
        </w:rPr>
        <w:t xml:space="preserve">To use the coherent </w:t>
      </w:r>
      <w:r w:rsidR="00CC59F8">
        <w:rPr>
          <w:rFonts w:cs="Times New Roman"/>
        </w:rPr>
        <w:t>time-step</w:t>
      </w:r>
      <w:r w:rsidRPr="00164755">
        <w:rPr>
          <w:rFonts w:cs="Times New Roman"/>
        </w:rPr>
        <w:t xml:space="preserve"> files that </w:t>
      </w:r>
      <w:r w:rsidR="00982326" w:rsidRPr="00164755">
        <w:rPr>
          <w:rFonts w:cs="Times New Roman"/>
        </w:rPr>
        <w:t xml:space="preserve">TurbSim </w:t>
      </w:r>
      <w:r w:rsidRPr="00164755">
        <w:rPr>
          <w:rFonts w:cs="Times New Roman"/>
        </w:rPr>
        <w:t>generates</w:t>
      </w:r>
      <w:r w:rsidR="006B5DDF">
        <w:rPr>
          <w:rFonts w:cs="Times New Roman"/>
        </w:rPr>
        <w:t xml:space="preserve"> (files with the </w:t>
      </w:r>
      <w:r w:rsidR="00F303DD">
        <w:rPr>
          <w:rFonts w:cs="Times New Roman"/>
        </w:rPr>
        <w:t>“</w:t>
      </w:r>
      <w:r w:rsidR="004179FA" w:rsidRPr="004179FA">
        <w:rPr>
          <w:rFonts w:cs="Times New Roman"/>
        </w:rPr>
        <w:t>.cts</w:t>
      </w:r>
      <w:r w:rsidR="00F303DD">
        <w:rPr>
          <w:rFonts w:cs="Times New Roman"/>
        </w:rPr>
        <w:t>”</w:t>
      </w:r>
      <w:r w:rsidR="006B5DDF">
        <w:rPr>
          <w:rFonts w:cs="Times New Roman"/>
        </w:rPr>
        <w:t xml:space="preserve"> extension)</w:t>
      </w:r>
      <w:r w:rsidRPr="00164755">
        <w:rPr>
          <w:rFonts w:cs="Times New Roman"/>
        </w:rPr>
        <w:t xml:space="preserve">, a coherent turbulence parameter input file </w:t>
      </w:r>
      <w:r w:rsidR="00F303DD">
        <w:rPr>
          <w:rFonts w:cs="Times New Roman"/>
        </w:rPr>
        <w:t xml:space="preserve">must be created </w:t>
      </w:r>
      <w:r w:rsidRPr="00164755">
        <w:rPr>
          <w:rFonts w:cs="Times New Roman"/>
        </w:rPr>
        <w:t>for AeroDyn</w:t>
      </w:r>
      <w:r w:rsidR="00DF1274">
        <w:rPr>
          <w:rFonts w:cs="Times New Roman"/>
        </w:rPr>
        <w:t>’s InflowWind module</w:t>
      </w:r>
      <w:r w:rsidR="006B5DDF">
        <w:rPr>
          <w:rFonts w:cs="Times New Roman"/>
        </w:rPr>
        <w:t>.</w:t>
      </w:r>
      <w:r w:rsidR="008533BD">
        <w:rPr>
          <w:rFonts w:cs="Times New Roman"/>
        </w:rPr>
        <w:t xml:space="preserve"> </w:t>
      </w:r>
      <w:r w:rsidRPr="00164755">
        <w:rPr>
          <w:rFonts w:cs="Times New Roman"/>
        </w:rPr>
        <w:t xml:space="preserve">This file must have a </w:t>
      </w:r>
      <w:r w:rsidR="00F303DD">
        <w:rPr>
          <w:rFonts w:cs="Times New Roman"/>
        </w:rPr>
        <w:t>“</w:t>
      </w:r>
      <w:r w:rsidRPr="00F303DD">
        <w:rPr>
          <w:rFonts w:cs="Times New Roman"/>
        </w:rPr>
        <w:t>.</w:t>
      </w:r>
      <w:r w:rsidR="004179FA" w:rsidRPr="004179FA">
        <w:rPr>
          <w:rFonts w:cs="Times New Roman"/>
        </w:rPr>
        <w:t>ctp</w:t>
      </w:r>
      <w:r w:rsidR="00F303DD">
        <w:rPr>
          <w:rFonts w:cs="Times New Roman"/>
        </w:rPr>
        <w:t>”</w:t>
      </w:r>
      <w:r w:rsidRPr="00164755">
        <w:rPr>
          <w:rFonts w:cs="Times New Roman"/>
        </w:rPr>
        <w:t xml:space="preserve"> extension</w:t>
      </w:r>
      <w:r w:rsidR="00D6156B">
        <w:rPr>
          <w:rFonts w:cs="Times New Roman"/>
        </w:rPr>
        <w:t xml:space="preserve">, and the name of this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D6156B">
        <w:rPr>
          <w:rFonts w:cs="Times New Roman"/>
        </w:rPr>
        <w:t xml:space="preserve">file must be entered on the </w:t>
      </w:r>
      <w:r w:rsidR="00D6156B" w:rsidRPr="00CB253D">
        <w:rPr>
          <w:rStyle w:val="Variable"/>
          <w:rFonts w:ascii="Times New Roman" w:hAnsi="Times New Roman" w:cs="Times New Roman"/>
          <w:i/>
        </w:rPr>
        <w:t>WindFile</w:t>
      </w:r>
      <w:r w:rsidR="00D6156B" w:rsidRPr="00164755">
        <w:rPr>
          <w:rFonts w:cs="Times New Roman"/>
        </w:rPr>
        <w:t xml:space="preserve"> parameter line in </w:t>
      </w:r>
      <w:r w:rsidR="00D6156B">
        <w:rPr>
          <w:rFonts w:cs="Times New Roman"/>
        </w:rPr>
        <w:t xml:space="preserve">the AeroDyn input file (using </w:t>
      </w:r>
      <w:r w:rsidR="00D6156B" w:rsidRPr="00164755">
        <w:rPr>
          <w:rFonts w:cs="Times New Roman"/>
        </w:rPr>
        <w:t>v12.57 or later</w:t>
      </w:r>
      <w:r w:rsidR="00D6156B">
        <w:rPr>
          <w:rFonts w:cs="Times New Roman"/>
        </w:rPr>
        <w:t>)</w:t>
      </w:r>
      <w:r w:rsidR="006E2C6D">
        <w:rPr>
          <w:rFonts w:cs="Times New Roman"/>
        </w:rPr>
        <w:t>.</w:t>
      </w:r>
    </w:p>
    <w:p w:rsidR="006B5DDF" w:rsidRDefault="006B5DDF" w:rsidP="00CE2E82">
      <w:pPr>
        <w:pStyle w:val="NRELText"/>
        <w:rPr>
          <w:rFonts w:cs="Times New Roman"/>
        </w:rPr>
      </w:pPr>
      <w:r w:rsidRPr="00164755">
        <w:rPr>
          <w:rFonts w:cs="Times New Roman"/>
        </w:rPr>
        <w:t xml:space="preserve">See </w:t>
      </w:r>
      <w:r w:rsidR="00BA568B">
        <w:rPr>
          <w:rFonts w:cs="Times New Roman"/>
        </w:rPr>
        <w:t xml:space="preserve">Appendix </w:t>
      </w:r>
      <w:r w:rsidR="00013EBF">
        <w:rPr>
          <w:rFonts w:cs="Times New Roman"/>
        </w:rPr>
        <w:fldChar w:fldCharType="begin"/>
      </w:r>
      <w:r w:rsidR="00BA568B">
        <w:rPr>
          <w:rFonts w:cs="Times New Roman"/>
        </w:rPr>
        <w:instrText xml:space="preserve"> REF Appendix_ADCTP_letter \h </w:instrText>
      </w:r>
      <w:r w:rsidR="00013EBF">
        <w:rPr>
          <w:rFonts w:cs="Times New Roman"/>
        </w:rPr>
      </w:r>
      <w:r w:rsidR="00013EBF">
        <w:rPr>
          <w:rFonts w:cs="Times New Roman"/>
        </w:rPr>
        <w:fldChar w:fldCharType="separate"/>
      </w:r>
      <w:r w:rsidR="00263541">
        <w:rPr>
          <w:noProof/>
        </w:rPr>
        <w:t>H</w:t>
      </w:r>
      <w:r w:rsidR="00013EBF">
        <w:rPr>
          <w:rFonts w:cs="Times New Roman"/>
        </w:rPr>
        <w:fldChar w:fldCharType="end"/>
      </w:r>
      <w:r w:rsidRPr="00164755">
        <w:rPr>
          <w:rFonts w:cs="Times New Roman"/>
        </w:rPr>
        <w:t xml:space="preserve"> in this </w:t>
      </w:r>
      <w:r w:rsidR="00BA568B">
        <w:rPr>
          <w:rFonts w:cs="Times New Roman"/>
        </w:rPr>
        <w:t>document</w:t>
      </w:r>
      <w:r w:rsidRPr="00164755">
        <w:rPr>
          <w:rFonts w:cs="Times New Roman"/>
        </w:rPr>
        <w:t xml:space="preserve"> for an example</w:t>
      </w:r>
      <w:r w:rsidR="00D6156B">
        <w:rPr>
          <w:rFonts w:cs="Times New Roman"/>
        </w:rPr>
        <w:t xml:space="preserve"> of the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BA568B">
        <w:rPr>
          <w:rFonts w:cs="Times New Roman"/>
        </w:rPr>
        <w:t xml:space="preserve">input </w:t>
      </w:r>
      <w:r w:rsidR="00D6156B">
        <w:rPr>
          <w:rFonts w:cs="Times New Roman"/>
        </w:rPr>
        <w:t>file</w:t>
      </w:r>
      <w:r w:rsidRPr="00164755">
        <w:rPr>
          <w:rFonts w:cs="Times New Roman"/>
        </w:rPr>
        <w:t>.</w:t>
      </w:r>
      <w:r w:rsidR="008533BD">
        <w:rPr>
          <w:rFonts w:cs="Times New Roman"/>
        </w:rPr>
        <w:t xml:space="preserve"> </w:t>
      </w:r>
      <w:r w:rsidR="00D6156B">
        <w:rPr>
          <w:rFonts w:cs="Times New Roman"/>
        </w:rPr>
        <w:t>D</w:t>
      </w:r>
      <w:r w:rsidR="00A230CC" w:rsidRPr="00164755">
        <w:rPr>
          <w:rFonts w:cs="Times New Roman"/>
        </w:rPr>
        <w:t>o not add or delete lines from the file because AeroDyn assumes parameters are on specific lines.</w:t>
      </w:r>
      <w:r w:rsidR="008533BD">
        <w:rPr>
          <w:rFonts w:cs="Times New Roman"/>
        </w:rPr>
        <w:t xml:space="preserve"> </w:t>
      </w:r>
      <w:r w:rsidR="00D6156B">
        <w:rPr>
          <w:rFonts w:cs="Times New Roman"/>
        </w:rPr>
        <w:t>The parameters in the file are discussed below.</w:t>
      </w:r>
    </w:p>
    <w:p w:rsidR="00F357C3" w:rsidRDefault="00F357C3" w:rsidP="00F357C3">
      <w:pPr>
        <w:pStyle w:val="Head3"/>
      </w:pPr>
      <w:r>
        <w:t>CTSpath</w:t>
      </w:r>
      <w:r w:rsidR="00C016C4">
        <w:t>: Name of path to coherent turbulence binary data files</w:t>
      </w:r>
      <w:r w:rsidR="00E527B1">
        <w:t xml:space="preserve"> [-]</w:t>
      </w:r>
    </w:p>
    <w:p w:rsidR="00F357C3" w:rsidRDefault="00F357C3" w:rsidP="00F357C3">
      <w:pPr>
        <w:pStyle w:val="NREL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404" w:history="1">
        <w:r w:rsidR="00647A4B">
          <w:rPr>
            <w:rStyle w:val="Hyperlink"/>
          </w:rPr>
          <w:t>TurbSim Web site</w:t>
        </w:r>
      </w:hyperlink>
      <w:r>
        <w:t xml:space="preserve"> (in folder x90_i16).</w:t>
      </w:r>
      <w:r w:rsidR="008533BD">
        <w:t xml:space="preserve"> </w:t>
      </w:r>
      <w:r>
        <w:t>This directory must contain files called “Scales.les” and “Scales.dns</w:t>
      </w:r>
      <w:r w:rsidR="00647A4B">
        <w:t>,</w:t>
      </w:r>
      <w:r>
        <w:t xml:space="preserve">” which contain scaling parameters for the two event types, and are used to read and convert </w:t>
      </w:r>
      <w:r w:rsidR="00B4108B">
        <w:t xml:space="preserve">normalized </w:t>
      </w:r>
      <w:r>
        <w:t xml:space="preserve">16-bit integer binary data to real </w:t>
      </w:r>
      <w:r w:rsidRPr="00164755">
        <w:rPr>
          <w:rFonts w:cs="Times New Roman"/>
        </w:rPr>
        <w:t>numbers.</w:t>
      </w:r>
      <w:r w:rsidR="008533BD">
        <w:rPr>
          <w:rFonts w:cs="Times New Roman"/>
        </w:rPr>
        <w:t xml:space="preserve"> </w:t>
      </w:r>
      <w:r w:rsidRPr="00164755">
        <w:rPr>
          <w:rFonts w:cs="Times New Roman"/>
        </w:rPr>
        <w:t>There should also be three folders in this directory, named “</w:t>
      </w:r>
      <w:r w:rsidR="004179FA" w:rsidRPr="004179FA">
        <w:rPr>
          <w:rFonts w:cs="Times New Roman"/>
          <w:iCs/>
        </w:rPr>
        <w:t>u</w:t>
      </w:r>
      <w:r w:rsidR="00F303DD">
        <w:rPr>
          <w:rFonts w:cs="Times New Roman"/>
          <w:iCs/>
        </w:rPr>
        <w:t>,</w:t>
      </w:r>
      <w:r w:rsidR="004179FA" w:rsidRPr="004179FA">
        <w:rPr>
          <w:rFonts w:cs="Times New Roman"/>
          <w:iCs/>
        </w:rPr>
        <w:t>”</w:t>
      </w:r>
      <w:r w:rsidRPr="00164755">
        <w:rPr>
          <w:rFonts w:cs="Times New Roman"/>
        </w:rPr>
        <w:t xml:space="preserve"> “</w:t>
      </w:r>
      <w:r w:rsidR="004179FA" w:rsidRPr="004179FA">
        <w:rPr>
          <w:rFonts w:cs="Times New Roman"/>
          <w:iCs/>
        </w:rPr>
        <w:t>v</w:t>
      </w:r>
      <w:r w:rsidR="00F303DD">
        <w:rPr>
          <w:rFonts w:cs="Times New Roman"/>
          <w:iCs/>
        </w:rPr>
        <w:t>,</w:t>
      </w:r>
      <w:r w:rsidR="004179FA" w:rsidRPr="004179FA">
        <w:rPr>
          <w:rFonts w:cs="Times New Roman"/>
          <w:iCs/>
        </w:rPr>
        <w:t>”</w:t>
      </w:r>
      <w:r w:rsidRPr="00164755">
        <w:rPr>
          <w:rFonts w:cs="Times New Roman"/>
        </w:rPr>
        <w:t xml:space="preserve"> and “</w:t>
      </w:r>
      <w:r w:rsidR="004179FA" w:rsidRPr="004179FA">
        <w:rPr>
          <w:rFonts w:cs="Times New Roman"/>
          <w:iCs/>
        </w:rPr>
        <w:t>w”</w:t>
      </w:r>
      <w:r w:rsidRPr="00164755">
        <w:rPr>
          <w:rFonts w:cs="Times New Roman"/>
          <w:i/>
          <w:iCs/>
        </w:rPr>
        <w:t xml:space="preserve"> </w:t>
      </w:r>
      <w:r w:rsidRPr="00164755">
        <w:rPr>
          <w:rFonts w:cs="Times New Roman"/>
        </w:rPr>
        <w:t>respectively, containing data for the three wind components.</w:t>
      </w:r>
      <w:r w:rsidR="008533BD">
        <w:rPr>
          <w:rFonts w:cs="Times New Roman"/>
        </w:rPr>
        <w:t xml:space="preserve"> </w:t>
      </w:r>
      <w:r w:rsidRPr="00164755">
        <w:rPr>
          <w:rFonts w:cs="Times New Roman"/>
        </w:rPr>
        <w:t>Each of these three directories contains files named something like “u_i16_</w:t>
      </w:r>
      <w:r w:rsidRPr="00164755">
        <w:rPr>
          <w:rFonts w:cs="Times New Roman"/>
          <w:i/>
          <w:iCs/>
        </w:rPr>
        <w:t>xxxxx</w:t>
      </w:r>
      <w:r w:rsidRPr="00164755">
        <w:rPr>
          <w:rFonts w:cs="Times New Roman"/>
        </w:rPr>
        <w:t>.les</w:t>
      </w:r>
      <w:r w:rsidR="00F303DD">
        <w:rPr>
          <w:rFonts w:cs="Times New Roman"/>
        </w:rPr>
        <w:t>.</w:t>
      </w:r>
      <w:r w:rsidRPr="00164755">
        <w:rPr>
          <w:rFonts w:cs="Times New Roman"/>
        </w:rPr>
        <w:t>”</w:t>
      </w:r>
    </w:p>
    <w:p w:rsidR="00F357C3" w:rsidRDefault="00F357C3" w:rsidP="00F357C3">
      <w:pPr>
        <w:pStyle w:val="Head3"/>
      </w:pPr>
      <w:r>
        <w:t>CTTSfile</w:t>
      </w:r>
      <w:r w:rsidR="00C016C4">
        <w:t>: Name of TurbSim CTS file</w:t>
      </w:r>
      <w:r w:rsidR="00E527B1">
        <w:t xml:space="preserve"> [-]</w:t>
      </w: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CTTSfile</w:t>
      </w:r>
      <w:r w:rsidRPr="00164755">
        <w:rPr>
          <w:rFonts w:cs="Times New Roman"/>
        </w:rPr>
        <w:t xml:space="preserve"> </w:t>
      </w:r>
      <w:r w:rsidR="00C016C4">
        <w:rPr>
          <w:rFonts w:cs="Times New Roman"/>
        </w:rPr>
        <w:t>is</w:t>
      </w:r>
      <w:r w:rsidRPr="00164755">
        <w:rPr>
          <w:rFonts w:cs="Times New Roman"/>
        </w:rPr>
        <w:t xml:space="preserve"> the name of the coherent </w:t>
      </w:r>
      <w:r w:rsidR="00CC59F8">
        <w:rPr>
          <w:rFonts w:cs="Times New Roman"/>
        </w:rPr>
        <w:t>time-step</w:t>
      </w:r>
      <w:r w:rsidRPr="00164755">
        <w:rPr>
          <w:rFonts w:cs="Times New Roman"/>
        </w:rPr>
        <w:t xml:space="preserve"> file generated by TurbSim.</w:t>
      </w:r>
      <w:r w:rsidR="008533BD">
        <w:rPr>
          <w:rFonts w:cs="Times New Roman"/>
        </w:rPr>
        <w:t xml:space="preserve"> </w:t>
      </w:r>
      <w:r w:rsidRPr="00164755">
        <w:rPr>
          <w:rFonts w:cs="Times New Roman"/>
        </w:rPr>
        <w:t xml:space="preserve">It </w:t>
      </w:r>
      <w:r w:rsidR="00AD6E95">
        <w:rPr>
          <w:rFonts w:cs="Times New Roman"/>
        </w:rPr>
        <w:t>has</w:t>
      </w:r>
      <w:r w:rsidRPr="00164755">
        <w:rPr>
          <w:rFonts w:cs="Times New Roman"/>
        </w:rPr>
        <w:t xml:space="preserve"> a </w:t>
      </w:r>
      <w:r w:rsidR="00647A4B">
        <w:rPr>
          <w:rFonts w:cs="Times New Roman"/>
        </w:rPr>
        <w:t>“</w:t>
      </w:r>
      <w:r w:rsidR="004179FA" w:rsidRPr="004179FA">
        <w:rPr>
          <w:rFonts w:cs="Times New Roman"/>
        </w:rPr>
        <w:t>.cts</w:t>
      </w:r>
      <w:r w:rsidR="00647A4B">
        <w:rPr>
          <w:rFonts w:cs="Times New Roman"/>
        </w:rPr>
        <w:t>”</w:t>
      </w:r>
      <w:r w:rsidRPr="00164755">
        <w:rPr>
          <w:rFonts w:cs="Times New Roman"/>
        </w:rPr>
        <w:t xml:space="preserve"> extension.</w:t>
      </w:r>
      <w:r w:rsidR="008533BD">
        <w:rPr>
          <w:rFonts w:cs="Times New Roman"/>
        </w:rPr>
        <w:t xml:space="preserve"> </w:t>
      </w:r>
      <w:r w:rsidRPr="00164755">
        <w:rPr>
          <w:rFonts w:cs="Times New Roman"/>
        </w:rPr>
        <w:t>This file name must be specified relative to the directory from which AeroDyn will be run.</w:t>
      </w:r>
    </w:p>
    <w:p w:rsidR="00F357C3" w:rsidRDefault="00F357C3" w:rsidP="00F357C3">
      <w:pPr>
        <w:pStyle w:val="Head3"/>
      </w:pPr>
      <w:r>
        <w:t>CTbackgr</w:t>
      </w:r>
      <w:r w:rsidR="00C016C4">
        <w:t>: Name of TurbSim background FF file</w:t>
      </w:r>
      <w:r w:rsidR="00E527B1">
        <w:t xml:space="preserve"> [-]</w:t>
      </w:r>
    </w:p>
    <w:p w:rsidR="007E6636" w:rsidRDefault="007E6636" w:rsidP="007E6636">
      <w:pPr>
        <w:pStyle w:val="NRELTableCaption"/>
        <w:framePr w:w="9360" w:h="4190" w:hRule="exact" w:hSpace="288" w:vSpace="144" w:wrap="around" w:hAnchor="margin" w:xAlign="center" w:yAlign="bottom"/>
        <w:spacing w:before="0"/>
      </w:pPr>
      <w:bookmarkStart w:id="252" w:name="Table_PeakCTKE"/>
      <w:bookmarkStart w:id="253" w:name="_Toc336257241"/>
      <w:r>
        <w:t xml:space="preserve">Table </w:t>
      </w:r>
      <w:r w:rsidR="00013EBF">
        <w:fldChar w:fldCharType="begin"/>
      </w:r>
      <w:r w:rsidR="008A062C">
        <w:instrText xml:space="preserve"> SEQ Table \* ARABIC </w:instrText>
      </w:r>
      <w:r w:rsidR="00013EBF">
        <w:fldChar w:fldCharType="separate"/>
      </w:r>
      <w:r w:rsidR="00263541">
        <w:rPr>
          <w:noProof/>
        </w:rPr>
        <w:t>11</w:t>
      </w:r>
      <w:r w:rsidR="00013EBF">
        <w:fldChar w:fldCharType="end"/>
      </w:r>
      <w:bookmarkEnd w:id="252"/>
      <w:r>
        <w:t>. Coherent Structure Peak CTKE Scaling</w:t>
      </w:r>
      <w:bookmarkEnd w:id="253"/>
    </w:p>
    <w:tbl>
      <w:tblPr>
        <w:tblW w:w="3788" w:type="pct"/>
        <w:jc w:val="center"/>
        <w:tblCellSpacing w:w="7" w:type="dxa"/>
        <w:tblCellMar>
          <w:top w:w="72" w:type="dxa"/>
          <w:left w:w="72" w:type="dxa"/>
          <w:bottom w:w="72" w:type="dxa"/>
          <w:right w:w="72" w:type="dxa"/>
        </w:tblCellMar>
        <w:tblLook w:val="0000" w:firstRow="0" w:lastRow="0" w:firstColumn="0" w:lastColumn="0" w:noHBand="0" w:noVBand="0"/>
      </w:tblPr>
      <w:tblGrid>
        <w:gridCol w:w="2272"/>
        <w:gridCol w:w="3409"/>
        <w:gridCol w:w="1540"/>
      </w:tblGrid>
      <w:tr w:rsidR="007E6636" w:rsidRPr="007F0EFB" w:rsidTr="008623C0">
        <w:trPr>
          <w:trHeight w:val="464"/>
          <w:tblCellSpacing w:w="7" w:type="dxa"/>
          <w:jc w:val="center"/>
        </w:trPr>
        <w:tc>
          <w:tcPr>
            <w:tcW w:w="1559" w:type="pct"/>
            <w:tcBorders>
              <w:top w:val="single" w:sz="6" w:space="0" w:color="auto"/>
            </w:tcBorders>
            <w:vAlign w:val="center"/>
          </w:tcPr>
          <w:p w:rsidR="007E6636" w:rsidRPr="000C1A7D" w:rsidRDefault="007E6636" w:rsidP="007E6636">
            <w:pPr>
              <w:pStyle w:val="NRELTableText"/>
              <w:framePr w:w="9360" w:h="4190" w:hRule="exact" w:hSpace="288" w:vSpace="144" w:wrap="around" w:hAnchor="margin" w:xAlign="center" w:yAlign="bottom"/>
              <w:rPr>
                <w:i/>
                <w:noProof/>
              </w:rPr>
            </w:pPr>
            <w:r w:rsidRPr="000C1A7D">
              <w:rPr>
                <w:i/>
                <w:noProof/>
              </w:rPr>
              <w:t>TurbModel</w:t>
            </w:r>
          </w:p>
        </w:tc>
        <w:tc>
          <w:tcPr>
            <w:tcW w:w="2351" w:type="pct"/>
            <w:tcBorders>
              <w:top w:val="single" w:sz="6" w:space="0" w:color="auto"/>
              <w:bottom w:val="single" w:sz="8" w:space="0" w:color="auto"/>
            </w:tcBorders>
            <w:vAlign w:val="center"/>
          </w:tcPr>
          <w:p w:rsidR="007E6636" w:rsidRPr="00A8670D" w:rsidRDefault="007E6636" w:rsidP="007E6636">
            <w:pPr>
              <w:pStyle w:val="NRELTableText"/>
              <w:framePr w:w="9360" w:h="4190" w:hRule="exact" w:hSpace="288" w:vSpace="144" w:wrap="around" w:hAnchor="margin" w:xAlign="center" w:yAlign="bottom"/>
              <w:rPr>
                <w:noProof/>
              </w:rPr>
            </w:pPr>
            <w:r>
              <w:rPr>
                <w:noProof/>
              </w:rPr>
              <w:t xml:space="preserve">Predictors of Peak CTKE </w:t>
            </w:r>
          </w:p>
        </w:tc>
        <w:tc>
          <w:tcPr>
            <w:tcW w:w="1052" w:type="pct"/>
            <w:tcBorders>
              <w:top w:val="single" w:sz="6" w:space="0" w:color="auto"/>
              <w:bottom w:val="single" w:sz="6" w:space="0" w:color="auto"/>
            </w:tcBorders>
          </w:tcPr>
          <w:p w:rsidR="007E6636" w:rsidRDefault="007E6636" w:rsidP="007E6636">
            <w:pPr>
              <w:pStyle w:val="NRELTableText"/>
              <w:framePr w:w="9360" w:h="4190" w:hRule="exact" w:hSpace="288" w:vSpace="144" w:wrap="around" w:hAnchor="margin" w:xAlign="center" w:yAlign="bottom"/>
              <w:rPr>
                <w:noProof/>
              </w:rPr>
            </w:pPr>
            <w:r>
              <w:rPr>
                <w:noProof/>
              </w:rPr>
              <w:t>Random Component?</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GP_LLJ/SMOOTH</w:t>
            </w:r>
          </w:p>
        </w:tc>
        <w:tc>
          <w:tcPr>
            <w:tcW w:w="2351" w:type="pct"/>
            <w:vAlign w:val="center"/>
          </w:tcPr>
          <w:p w:rsidR="007E6636" w:rsidRPr="00A8670D" w:rsidRDefault="007E6636" w:rsidP="007E6636">
            <w:pPr>
              <w:pStyle w:val="NRELTableText"/>
              <w:framePr w:w="9360" w:h="4190" w:hRule="exact" w:hSpace="288" w:vSpace="144" w:wrap="around" w:hAnchor="margin" w:xAlign="center" w:yAlign="bottom"/>
              <w:rPr>
                <w:i/>
              </w:rPr>
            </w:pPr>
            <w:r>
              <w:rPr>
                <w:i/>
              </w:rPr>
              <w:t xml:space="preserve">RICH_NO, </w:t>
            </w:r>
            <w:r w:rsidRPr="00884FD8">
              <w:rPr>
                <w:i/>
                <w:position w:val="-6"/>
              </w:rPr>
              <w:object w:dxaOrig="360" w:dyaOrig="340">
                <v:shape id="_x0000_i1195" type="#_x0000_t75" style="width:19.35pt;height:16.1pt" o:ole="">
                  <v:imagedata r:id="rId400" o:title=""/>
                </v:shape>
                <o:OLEObject Type="Embed" ProgID="Equation.DSMT4" ShapeID="_x0000_i1195" DrawAspect="Content" ObjectID="_1432636179" r:id="rId405"/>
              </w:object>
            </w:r>
            <w:r w:rsidRPr="00884FD8">
              <w:t>,</w:t>
            </w:r>
            <w:r>
              <w:rPr>
                <w:i/>
                <w:position w:val="-12"/>
              </w:rPr>
              <w:t xml:space="preserve"> </w:t>
            </w:r>
            <w:r>
              <w:rPr>
                <w:i/>
              </w:rPr>
              <w:t>UStar, z</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NWTCUP</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6" type="#_x0000_t75" style="width:19.35pt;height:16.1pt" o:ole="">
                  <v:imagedata r:id="rId400" o:title=""/>
                </v:shape>
                <o:OLEObject Type="Embed" ProgID="Equation.DSMT4" ShapeID="_x0000_i1196" DrawAspect="Content" ObjectID="_1432636180" r:id="rId406"/>
              </w:object>
            </w:r>
            <w:r w:rsidRPr="00884FD8">
              <w:t>,</w:t>
            </w:r>
            <w:r>
              <w:rPr>
                <w:i/>
                <w:position w:val="-12"/>
              </w:rPr>
              <w:t xml:space="preserve"> </w:t>
            </w:r>
            <w:r w:rsidRPr="00A8670D">
              <w:rPr>
                <w:i/>
                <w:position w:val="-14"/>
              </w:rPr>
              <w:object w:dxaOrig="580" w:dyaOrig="380">
                <v:shape id="_x0000_i1197" type="#_x0000_t75" style="width:29.55pt;height:16.1pt" o:ole="">
                  <v:imagedata r:id="rId402" o:title=""/>
                </v:shape>
                <o:OLEObject Type="Embed" ProgID="Equation.DSMT4" ShapeID="_x0000_i1197" DrawAspect="Content" ObjectID="_1432636181" r:id="rId407"/>
              </w:object>
            </w:r>
            <w:r>
              <w:rPr>
                <w:i/>
              </w:rPr>
              <w:t xml:space="preserve">, </w:t>
            </w:r>
            <w:r w:rsidRPr="00C327FF">
              <w:rPr>
                <w:i/>
                <w:position w:val="-14"/>
              </w:rPr>
              <w:object w:dxaOrig="580" w:dyaOrig="420">
                <v:shape id="_x0000_i1198" type="#_x0000_t75" style="width:29.55pt;height:20.4pt" o:ole="">
                  <v:imagedata r:id="rId408" o:title=""/>
                </v:shape>
                <o:OLEObject Type="Embed" ProgID="Equation.DSMT4" ShapeID="_x0000_i1198" DrawAspect="Content" ObjectID="_1432636182" r:id="rId409"/>
              </w:objec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WF_UPW</w:t>
            </w:r>
          </w:p>
        </w:tc>
        <w:tc>
          <w:tcPr>
            <w:tcW w:w="2351" w:type="pct"/>
            <w:vAlign w:val="center"/>
          </w:tcPr>
          <w:p w:rsidR="007E6636" w:rsidRPr="00D75749" w:rsidRDefault="007E6636" w:rsidP="007E6636">
            <w:pPr>
              <w:pStyle w:val="NRELTableText"/>
              <w:framePr w:w="9360" w:h="4190" w:hRule="exact" w:hSpace="288" w:vSpace="144" w:wrap="around" w:hAnchor="margin" w:xAlign="center" w:yAlign="bottom"/>
            </w:pPr>
            <w:r>
              <w:rPr>
                <w:i/>
              </w:rPr>
              <w:t>RICH_NO ,</w:t>
            </w:r>
            <w:r w:rsidRPr="00884FD8">
              <w:rPr>
                <w:i/>
                <w:position w:val="-6"/>
              </w:rPr>
              <w:object w:dxaOrig="360" w:dyaOrig="340">
                <v:shape id="_x0000_i1199" type="#_x0000_t75" style="width:19.35pt;height:16.1pt" o:ole="">
                  <v:imagedata r:id="rId400" o:title=""/>
                </v:shape>
                <o:OLEObject Type="Embed" ProgID="Equation.DSMT4" ShapeID="_x0000_i1199" DrawAspect="Content" ObjectID="_1432636183" r:id="rId410"/>
              </w:object>
            </w:r>
            <w:r w:rsidRPr="00884FD8">
              <w:t>,</w:t>
            </w:r>
            <w:r>
              <w:rPr>
                <w:i/>
              </w:rPr>
              <w:t xml:space="preserve"> </w:t>
            </w:r>
            <w:r w:rsidRPr="00A8670D">
              <w:rPr>
                <w:i/>
                <w:position w:val="-14"/>
              </w:rPr>
              <w:object w:dxaOrig="580" w:dyaOrig="380">
                <v:shape id="_x0000_i1200" type="#_x0000_t75" style="width:29.55pt;height:16.1pt" o:ole="">
                  <v:imagedata r:id="rId402" o:title=""/>
                </v:shape>
                <o:OLEObject Type="Embed" ProgID="Equation.DSMT4" ShapeID="_x0000_i1200" DrawAspect="Content" ObjectID="_1432636184" r:id="rId411"/>
              </w:object>
            </w:r>
            <w:r>
              <w:rPr>
                <w:i/>
              </w:rPr>
              <w:t xml:space="preserve">, </w:t>
            </w:r>
            <w:r w:rsidRPr="00C327FF">
              <w:rPr>
                <w:i/>
                <w:position w:val="-14"/>
              </w:rPr>
              <w:object w:dxaOrig="580" w:dyaOrig="420">
                <v:shape id="_x0000_i1201" type="#_x0000_t75" style="width:29.55pt;height:20.4pt" o:ole="">
                  <v:imagedata r:id="rId412" o:title=""/>
                </v:shape>
                <o:OLEObject Type="Embed" ProgID="Equation.DSMT4" ShapeID="_x0000_i1201" DrawAspect="Content" ObjectID="_1432636185" r:id="rId413"/>
              </w:object>
            </w:r>
          </w:p>
        </w:tc>
        <w:tc>
          <w:tcPr>
            <w:tcW w:w="1052" w:type="pct"/>
          </w:tcPr>
          <w:p w:rsidR="007E6636" w:rsidRPr="00D75749" w:rsidRDefault="007E6636" w:rsidP="007E6636">
            <w:pPr>
              <w:pStyle w:val="NRELTableText"/>
              <w:framePr w:w="9360" w:h="4190" w:hRule="exact" w:hSpace="288" w:vSpace="144" w:wrap="around" w:hAnchor="margin" w:xAlign="center" w:yAlign="bottom"/>
            </w:pPr>
            <w:r>
              <w:t>No</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WF_07D</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2" type="#_x0000_t75" style="width:19.35pt;height:16.1pt" o:ole="">
                  <v:imagedata r:id="rId400" o:title=""/>
                </v:shape>
                <o:OLEObject Type="Embed" ProgID="Equation.DSMT4" ShapeID="_x0000_i1202" DrawAspect="Content" ObjectID="_1432636186" r:id="rId414"/>
              </w:object>
            </w:r>
            <w:r w:rsidRPr="00884FD8">
              <w:t>,</w:t>
            </w:r>
            <w:r>
              <w:rPr>
                <w:i/>
                <w:position w:val="-12"/>
              </w:rPr>
              <w:t xml:space="preserve"> </w:t>
            </w:r>
            <w:r w:rsidRPr="00A8670D">
              <w:rPr>
                <w:i/>
                <w:position w:val="-14"/>
              </w:rPr>
              <w:object w:dxaOrig="580" w:dyaOrig="380">
                <v:shape id="_x0000_i1203" type="#_x0000_t75" style="width:29.55pt;height:16.1pt" o:ole="">
                  <v:imagedata r:id="rId402" o:title=""/>
                </v:shape>
                <o:OLEObject Type="Embed" ProgID="Equation.DSMT4" ShapeID="_x0000_i1203" DrawAspect="Content" ObjectID="_1432636187" r:id="rId415"/>
              </w:object>
            </w:r>
            <w:r>
              <w:rPr>
                <w:i/>
              </w:rPr>
              <w:t>, UStar</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tcBorders>
              <w:bottom w:val="single" w:sz="6" w:space="0" w:color="auto"/>
            </w:tcBorders>
            <w:vAlign w:val="center"/>
          </w:tcPr>
          <w:p w:rsidR="007E6636" w:rsidDel="00466189" w:rsidRDefault="007E6636" w:rsidP="007E6636">
            <w:pPr>
              <w:pStyle w:val="NRELTableText"/>
              <w:framePr w:w="9360" w:h="4190" w:hRule="exact" w:hSpace="288" w:vSpace="144" w:wrap="around" w:hAnchor="margin" w:xAlign="center" w:yAlign="bottom"/>
            </w:pPr>
            <w:r>
              <w:t>WF_14D</w:t>
            </w:r>
          </w:p>
        </w:tc>
        <w:tc>
          <w:tcPr>
            <w:tcW w:w="2351" w:type="pct"/>
            <w:tcBorders>
              <w:bottom w:val="single" w:sz="6" w:space="0" w:color="auto"/>
            </w:tcBorders>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4" type="#_x0000_t75" style="width:19.35pt;height:16.1pt" o:ole="">
                  <v:imagedata r:id="rId400" o:title=""/>
                </v:shape>
                <o:OLEObject Type="Embed" ProgID="Equation.DSMT4" ShapeID="_x0000_i1204" DrawAspect="Content" ObjectID="_1432636188" r:id="rId416"/>
              </w:object>
            </w:r>
            <w:r w:rsidRPr="00884FD8">
              <w:t>,</w:t>
            </w:r>
            <w:r>
              <w:rPr>
                <w:i/>
                <w:position w:val="-12"/>
              </w:rPr>
              <w:t xml:space="preserve"> </w:t>
            </w:r>
            <w:r w:rsidRPr="00A8670D">
              <w:rPr>
                <w:i/>
                <w:position w:val="-14"/>
              </w:rPr>
              <w:object w:dxaOrig="580" w:dyaOrig="380">
                <v:shape id="_x0000_i1205" type="#_x0000_t75" style="width:29.55pt;height:16.1pt" o:ole="">
                  <v:imagedata r:id="rId402" o:title=""/>
                </v:shape>
                <o:OLEObject Type="Embed" ProgID="Equation.DSMT4" ShapeID="_x0000_i1205" DrawAspect="Content" ObjectID="_1432636189" r:id="rId417"/>
              </w:object>
            </w:r>
            <w:r>
              <w:rPr>
                <w:i/>
              </w:rPr>
              <w:t xml:space="preserve">, </w:t>
            </w:r>
            <w:r w:rsidRPr="00C327FF">
              <w:rPr>
                <w:i/>
                <w:position w:val="-14"/>
              </w:rPr>
              <w:object w:dxaOrig="580" w:dyaOrig="420">
                <v:shape id="_x0000_i1206" type="#_x0000_t75" style="width:29.55pt;height:20.4pt" o:ole="">
                  <v:imagedata r:id="rId418" o:title=""/>
                </v:shape>
                <o:OLEObject Type="Embed" ProgID="Equation.DSMT4" ShapeID="_x0000_i1206" DrawAspect="Content" ObjectID="_1432636190" r:id="rId419"/>
              </w:object>
            </w:r>
          </w:p>
        </w:tc>
        <w:tc>
          <w:tcPr>
            <w:tcW w:w="1052" w:type="pct"/>
            <w:tcBorders>
              <w:bottom w:val="single" w:sz="6" w:space="0" w:color="auto"/>
            </w:tcBorders>
          </w:tcPr>
          <w:p w:rsidR="007E6636" w:rsidRDefault="007E6636" w:rsidP="007E6636">
            <w:pPr>
              <w:pStyle w:val="NRELTableText"/>
              <w:framePr w:w="9360" w:h="4190" w:hRule="exact" w:hSpace="288" w:vSpace="144" w:wrap="around" w:hAnchor="margin" w:xAlign="center" w:yAlign="bottom"/>
            </w:pPr>
            <w:r>
              <w:t>No</w:t>
            </w:r>
          </w:p>
        </w:tc>
      </w:tr>
    </w:tbl>
    <w:p w:rsidR="007E6636" w:rsidRDefault="007E6636" w:rsidP="007E6636">
      <w:pPr>
        <w:framePr w:w="9360" w:h="4190" w:hRule="exact" w:hSpace="288" w:vSpace="144" w:wrap="around" w:hAnchor="margin" w:xAlign="center" w:yAlign="bottom"/>
      </w:pP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CTbackgr</w:t>
      </w:r>
      <w:r w:rsidRPr="00164755">
        <w:rPr>
          <w:rFonts w:cs="Times New Roman"/>
        </w:rPr>
        <w:t xml:space="preserve"> is the name of the background turbulence file.</w:t>
      </w:r>
      <w:r w:rsidR="008533BD">
        <w:rPr>
          <w:rFonts w:cs="Times New Roman"/>
        </w:rPr>
        <w:t xml:space="preserve"> </w:t>
      </w:r>
      <w:r w:rsidRPr="00164755">
        <w:rPr>
          <w:rFonts w:cs="Times New Roman"/>
        </w:rPr>
        <w:t xml:space="preserve">This should be the FF wind file with the </w:t>
      </w:r>
      <w:r w:rsidR="00647A4B">
        <w:rPr>
          <w:rFonts w:cs="Times New Roman"/>
        </w:rPr>
        <w:t>“</w:t>
      </w:r>
      <w:r w:rsidR="004179FA" w:rsidRPr="004179FA">
        <w:rPr>
          <w:rFonts w:cs="Times New Roman"/>
        </w:rPr>
        <w:t>.wnd</w:t>
      </w:r>
      <w:r w:rsidR="00647A4B">
        <w:rPr>
          <w:rFonts w:cs="Times New Roman"/>
        </w:rPr>
        <w:t>”</w:t>
      </w:r>
      <w:r w:rsidRPr="00164755">
        <w:rPr>
          <w:rFonts w:cs="Times New Roman"/>
        </w:rPr>
        <w:t xml:space="preserve"> or </w:t>
      </w:r>
      <w:r w:rsidR="00647A4B">
        <w:rPr>
          <w:rFonts w:cs="Times New Roman"/>
        </w:rPr>
        <w:t>“</w:t>
      </w:r>
      <w:r w:rsidR="004179FA" w:rsidRPr="004179FA">
        <w:rPr>
          <w:rFonts w:cs="Times New Roman"/>
        </w:rPr>
        <w:t>.bts</w:t>
      </w:r>
      <w:r w:rsidR="00647A4B">
        <w:rPr>
          <w:rFonts w:cs="Times New Roman"/>
        </w:rPr>
        <w:t>”</w:t>
      </w:r>
      <w:r w:rsidRPr="00164755">
        <w:rPr>
          <w:rFonts w:cs="Times New Roman"/>
        </w:rPr>
        <w:t xml:space="preserve"> extension that was generated at the same time the </w:t>
      </w:r>
      <w:r w:rsidR="00647A4B">
        <w:rPr>
          <w:rFonts w:cs="Times New Roman"/>
        </w:rPr>
        <w:t>“</w:t>
      </w:r>
      <w:r w:rsidRPr="00647A4B">
        <w:rPr>
          <w:rFonts w:cs="Times New Roman"/>
        </w:rPr>
        <w:t>.</w:t>
      </w:r>
      <w:r w:rsidR="004179FA" w:rsidRPr="004179FA">
        <w:rPr>
          <w:rFonts w:cs="Times New Roman"/>
        </w:rPr>
        <w:t>cts</w:t>
      </w:r>
      <w:r w:rsidR="00647A4B">
        <w:rPr>
          <w:rFonts w:cs="Times New Roman"/>
        </w:rPr>
        <w:t>”</w:t>
      </w:r>
      <w:r w:rsidRPr="00164755">
        <w:rPr>
          <w:rFonts w:cs="Times New Roman"/>
        </w:rPr>
        <w:t xml:space="preserve"> file was created.</w:t>
      </w:r>
      <w:r w:rsidR="008533BD">
        <w:rPr>
          <w:rFonts w:cs="Times New Roman"/>
        </w:rPr>
        <w:t xml:space="preserve"> </w:t>
      </w:r>
      <w:r w:rsidRPr="00164755">
        <w:rPr>
          <w:rFonts w:cs="Times New Roman"/>
        </w:rPr>
        <w:t xml:space="preserve">This file name </w:t>
      </w:r>
      <w:r w:rsidR="00F92ECE" w:rsidRPr="00164755">
        <w:rPr>
          <w:rFonts w:cs="Times New Roman"/>
        </w:rPr>
        <w:t xml:space="preserve">also </w:t>
      </w:r>
      <w:r w:rsidRPr="00164755">
        <w:rPr>
          <w:rFonts w:cs="Times New Roman"/>
        </w:rPr>
        <w:t>must be specified relative to the directory from which AeroDyn will be run.</w:t>
      </w:r>
      <w:r w:rsidR="008533BD">
        <w:rPr>
          <w:rFonts w:cs="Times New Roman"/>
        </w:rPr>
        <w:t xml:space="preserve"> </w:t>
      </w:r>
      <w:r w:rsidRPr="00164755">
        <w:rPr>
          <w:rFonts w:cs="Times New Roman"/>
        </w:rPr>
        <w:t xml:space="preserve">AeroDyn </w:t>
      </w:r>
      <w:r w:rsidR="00A230CC">
        <w:rPr>
          <w:rFonts w:cs="Times New Roman"/>
        </w:rPr>
        <w:t>automatically</w:t>
      </w:r>
      <w:r w:rsidRPr="00164755">
        <w:rPr>
          <w:rFonts w:cs="Times New Roman"/>
        </w:rPr>
        <w:t xml:space="preserve"> look</w:t>
      </w:r>
      <w:r w:rsidR="00F92ECE">
        <w:rPr>
          <w:rFonts w:cs="Times New Roman"/>
        </w:rPr>
        <w:t>s</w:t>
      </w:r>
      <w:r w:rsidRPr="00164755">
        <w:rPr>
          <w:rFonts w:cs="Times New Roman"/>
        </w:rPr>
        <w:t xml:space="preserve"> for the </w:t>
      </w:r>
      <w:r w:rsidR="00647A4B">
        <w:rPr>
          <w:rFonts w:cs="Times New Roman"/>
        </w:rPr>
        <w:t>“</w:t>
      </w:r>
      <w:r w:rsidR="004179FA" w:rsidRPr="004179FA">
        <w:rPr>
          <w:rFonts w:cs="Times New Roman"/>
        </w:rPr>
        <w:t>.sum</w:t>
      </w:r>
      <w:r w:rsidR="00647A4B">
        <w:rPr>
          <w:rFonts w:cs="Times New Roman"/>
        </w:rPr>
        <w:t>”</w:t>
      </w:r>
      <w:r w:rsidR="004179FA" w:rsidRPr="004179FA">
        <w:rPr>
          <w:rFonts w:cs="Times New Roman"/>
        </w:rPr>
        <w:t xml:space="preserve"> </w:t>
      </w:r>
      <w:r w:rsidRPr="00164755">
        <w:rPr>
          <w:rFonts w:cs="Times New Roman"/>
        </w:rPr>
        <w:t>summary file that goes with a</w:t>
      </w:r>
      <w:r w:rsidR="00E527B1">
        <w:rPr>
          <w:rFonts w:cs="Times New Roman"/>
        </w:rPr>
        <w:t xml:space="preserve"> binary</w:t>
      </w:r>
      <w:r w:rsidRPr="00164755">
        <w:rPr>
          <w:rFonts w:cs="Times New Roman"/>
        </w:rPr>
        <w:t xml:space="preserve"> </w:t>
      </w:r>
      <w:r w:rsidR="00647A4B">
        <w:rPr>
          <w:rFonts w:cs="Times New Roman"/>
        </w:rPr>
        <w:t>“</w:t>
      </w:r>
      <w:r w:rsidR="004179FA" w:rsidRPr="004179FA">
        <w:rPr>
          <w:rFonts w:cs="Times New Roman"/>
        </w:rPr>
        <w:t>.wnd</w:t>
      </w:r>
      <w:r w:rsidR="00647A4B">
        <w:rPr>
          <w:rFonts w:cs="Times New Roman"/>
        </w:rPr>
        <w:t>”</w:t>
      </w:r>
      <w:r w:rsidRPr="00647A4B">
        <w:rPr>
          <w:rFonts w:cs="Times New Roman"/>
        </w:rPr>
        <w:t xml:space="preserve"> </w:t>
      </w:r>
      <w:r w:rsidRPr="00164755">
        <w:rPr>
          <w:rFonts w:cs="Times New Roman"/>
        </w:rPr>
        <w:t>file.</w:t>
      </w:r>
    </w:p>
    <w:p w:rsidR="00F357C3" w:rsidRDefault="00F357C3" w:rsidP="00F357C3">
      <w:pPr>
        <w:pStyle w:val="Head3"/>
      </w:pPr>
      <w:r>
        <w:lastRenderedPageBreak/>
        <w:t>CT_DF_Y</w:t>
      </w:r>
      <w:r w:rsidR="00E527B1">
        <w:t>:</w:t>
      </w:r>
      <w:r w:rsidR="008533BD">
        <w:t xml:space="preserve"> </w:t>
      </w:r>
      <w:r w:rsidR="00E527B1">
        <w:t>Decimation factor in the Y direction [-]</w:t>
      </w:r>
    </w:p>
    <w:p w:rsidR="00F357C3" w:rsidRDefault="00F357C3" w:rsidP="00F357C3">
      <w:pPr>
        <w:pStyle w:val="NRELText"/>
        <w:rPr>
          <w:i/>
          <w:iCs/>
        </w:rPr>
      </w:pPr>
      <w:r w:rsidRPr="00164755">
        <w:rPr>
          <w:rFonts w:cs="Times New Roman"/>
        </w:rPr>
        <w:t xml:space="preserve">The </w:t>
      </w:r>
      <w:r w:rsidR="00E527B1" w:rsidRPr="00E527B1">
        <w:rPr>
          <w:rFonts w:cs="Times New Roman"/>
          <w:i/>
        </w:rPr>
        <w:t>CT_DF_Y</w:t>
      </w:r>
      <w:r w:rsidR="00E527B1">
        <w:rPr>
          <w:rFonts w:cs="Times New Roman"/>
        </w:rPr>
        <w:t xml:space="preserve"> </w:t>
      </w:r>
      <w:r w:rsidRPr="00164755">
        <w:rPr>
          <w:rFonts w:cs="Times New Roman"/>
        </w:rPr>
        <w:t xml:space="preserve">parameter </w:t>
      </w:r>
      <w:r w:rsidR="00E527B1">
        <w:rPr>
          <w:rFonts w:cs="Times New Roman"/>
        </w:rPr>
        <w:t xml:space="preserve">is </w:t>
      </w:r>
      <w:r w:rsidRPr="00164755">
        <w:rPr>
          <w:rFonts w:cs="Times New Roman"/>
        </w:rPr>
        <w:t xml:space="preserve">used for decimating the </w:t>
      </w:r>
      <w:r w:rsidR="00E527B1">
        <w:rPr>
          <w:rFonts w:cs="Times New Roman"/>
        </w:rPr>
        <w:t xml:space="preserve">binary </w:t>
      </w:r>
      <w:r w:rsidRPr="00164755">
        <w:rPr>
          <w:rFonts w:cs="Times New Roman"/>
        </w:rPr>
        <w:t>coherent turbulence data</w:t>
      </w:r>
      <w:r w:rsidR="00E527B1">
        <w:rPr>
          <w:rFonts w:cs="Times New Roman"/>
        </w:rPr>
        <w:t xml:space="preserve"> in the horizontal, </w:t>
      </w:r>
      <w:r w:rsidR="00E527B1" w:rsidRPr="00E527B1">
        <w:rPr>
          <w:rFonts w:cs="Times New Roman"/>
          <w:i/>
        </w:rPr>
        <w:t>Y</w:t>
      </w:r>
      <w:r w:rsidR="00E527B1" w:rsidRPr="00E527B1">
        <w:rPr>
          <w:rFonts w:cs="Times New Roman"/>
        </w:rPr>
        <w:t>,</w:t>
      </w:r>
      <w:r w:rsidR="00E527B1">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sidR="00E527B1">
        <w:rPr>
          <w:rFonts w:cs="Times New Roman"/>
        </w:rPr>
        <w:t>the horizontal decimation factor:</w:t>
      </w:r>
      <w:r w:rsidR="008533BD">
        <w:rPr>
          <w:rFonts w:cs="Times New Roman"/>
        </w:rPr>
        <w:t xml:space="preserve"> </w:t>
      </w:r>
      <w:r w:rsidR="00A230CC">
        <w:rPr>
          <w:rFonts w:cs="Times New Roman"/>
        </w:rPr>
        <w:t xml:space="preserve">A value of </w:t>
      </w:r>
      <w:r w:rsidRPr="00164755">
        <w:rPr>
          <w:rFonts w:cs="Times New Roman"/>
        </w:rPr>
        <w:t>1</w:t>
      </w:r>
      <w:r w:rsidR="00E527B1">
        <w:rPr>
          <w:rFonts w:cs="Times New Roman"/>
        </w:rPr>
        <w:t xml:space="preserve"> uses every point in the </w:t>
      </w:r>
      <w:r w:rsidR="00E527B1">
        <w:rPr>
          <w:rFonts w:cs="Times New Roman"/>
          <w:i/>
        </w:rPr>
        <w:t>Y</w:t>
      </w:r>
      <w:r w:rsidR="00E527B1">
        <w:rPr>
          <w:rFonts w:cs="Times New Roman"/>
        </w:rPr>
        <w:t xml:space="preserve"> direction, 2 uses every other point, etc.</w:t>
      </w:r>
      <w:r w:rsidR="008533BD">
        <w:rPr>
          <w:rFonts w:cs="Times New Roman"/>
        </w:rPr>
        <w:t xml:space="preserve"> </w:t>
      </w:r>
      <w:r w:rsidR="00F92ECE">
        <w:rPr>
          <w:rFonts w:cs="Times New Roman"/>
        </w:rPr>
        <w:t>It is</w:t>
      </w:r>
      <w:r w:rsidRPr="00982B92">
        <w:rPr>
          <w:rFonts w:cs="Times New Roman"/>
          <w:iCs/>
        </w:rPr>
        <w:t xml:space="preserve"> recommend</w:t>
      </w:r>
      <w:r w:rsidR="007E6636">
        <w:rPr>
          <w:rFonts w:cs="Times New Roman"/>
          <w:iCs/>
        </w:rPr>
        <w:t>ed</w:t>
      </w:r>
      <w:r w:rsidRPr="00982B92">
        <w:rPr>
          <w:rFonts w:cs="Times New Roman"/>
          <w:iCs/>
        </w:rPr>
        <w:t xml:space="preserve"> that you always use the entire</w:t>
      </w:r>
      <w:r w:rsidRPr="00982B92">
        <w:rPr>
          <w:iCs/>
        </w:rPr>
        <w:t xml:space="preserve"> grid</w:t>
      </w:r>
      <w:r w:rsidR="00C55859">
        <w:rPr>
          <w:iCs/>
        </w:rPr>
        <w:t xml:space="preserve"> (</w:t>
      </w:r>
      <w:r w:rsidR="004179FA" w:rsidRPr="004179FA">
        <w:rPr>
          <w:iCs/>
        </w:rPr>
        <w:t>i.e.</w:t>
      </w:r>
      <w:r w:rsidR="00F92ECE">
        <w:rPr>
          <w:i/>
          <w:iCs/>
        </w:rPr>
        <w:t>,</w:t>
      </w:r>
      <w:r w:rsidR="00C55859">
        <w:rPr>
          <w:i/>
          <w:iCs/>
        </w:rPr>
        <w:t xml:space="preserve"> CT_DF_Y</w:t>
      </w:r>
      <w:r w:rsidR="00C55859" w:rsidRPr="00C55859">
        <w:rPr>
          <w:iCs/>
        </w:rPr>
        <w:t> </w:t>
      </w:r>
      <w:r w:rsidR="00C55859">
        <w:rPr>
          <w:iCs/>
        </w:rPr>
        <w:t>=</w:t>
      </w:r>
      <w:r w:rsidR="00F92ECE">
        <w:rPr>
          <w:iCs/>
        </w:rPr>
        <w:t> </w:t>
      </w:r>
      <w:r w:rsidR="00C55859">
        <w:rPr>
          <w:iCs/>
        </w:rPr>
        <w:t>1)</w:t>
      </w:r>
      <w:r w:rsidRPr="00982B92">
        <w:rPr>
          <w:iCs/>
        </w:rPr>
        <w:t>.</w:t>
      </w:r>
    </w:p>
    <w:p w:rsidR="00F357C3" w:rsidRDefault="00F357C3" w:rsidP="00F357C3">
      <w:pPr>
        <w:pStyle w:val="Head3"/>
      </w:pPr>
      <w:r>
        <w:t>CT_DF_Z</w:t>
      </w:r>
      <w:r w:rsidR="00E527B1">
        <w:t>: Decimation factor in the Z direction [-]</w:t>
      </w:r>
    </w:p>
    <w:p w:rsidR="00F357C3" w:rsidRDefault="00E527B1" w:rsidP="00F357C3">
      <w:pPr>
        <w:pStyle w:val="NRELText"/>
        <w:rPr>
          <w:iCs/>
        </w:rPr>
      </w:pPr>
      <w:r w:rsidRPr="00164755">
        <w:rPr>
          <w:rFonts w:cs="Times New Roman"/>
        </w:rPr>
        <w:t xml:space="preserve">The </w:t>
      </w:r>
      <w:r w:rsidRPr="00E527B1">
        <w:rPr>
          <w:rFonts w:cs="Times New Roman"/>
          <w:i/>
        </w:rPr>
        <w:t>CT_DF_</w:t>
      </w:r>
      <w:r>
        <w:rPr>
          <w:rFonts w:cs="Times New Roman"/>
          <w:i/>
        </w:rPr>
        <w:t>Z</w:t>
      </w:r>
      <w:r>
        <w:rPr>
          <w:rFonts w:cs="Times New Roman"/>
        </w:rPr>
        <w:t xml:space="preserve"> </w:t>
      </w:r>
      <w:r w:rsidRPr="00164755">
        <w:rPr>
          <w:rFonts w:cs="Times New Roman"/>
        </w:rPr>
        <w:t xml:space="preserve">parameter </w:t>
      </w:r>
      <w:r>
        <w:rPr>
          <w:rFonts w:cs="Times New Roman"/>
        </w:rPr>
        <w:t xml:space="preserve">is </w:t>
      </w:r>
      <w:r w:rsidRPr="00164755">
        <w:rPr>
          <w:rFonts w:cs="Times New Roman"/>
        </w:rPr>
        <w:t xml:space="preserve">used for decimating the </w:t>
      </w:r>
      <w:r>
        <w:rPr>
          <w:rFonts w:cs="Times New Roman"/>
        </w:rPr>
        <w:t xml:space="preserve">binary </w:t>
      </w:r>
      <w:r w:rsidRPr="00164755">
        <w:rPr>
          <w:rFonts w:cs="Times New Roman"/>
        </w:rPr>
        <w:t>coherent turbulence data</w:t>
      </w:r>
      <w:r>
        <w:rPr>
          <w:rFonts w:cs="Times New Roman"/>
        </w:rPr>
        <w:t xml:space="preserve"> in the </w:t>
      </w:r>
      <w:r w:rsidR="00982B92">
        <w:rPr>
          <w:rFonts w:cs="Times New Roman"/>
        </w:rPr>
        <w:t>vertical</w:t>
      </w:r>
      <w:r>
        <w:rPr>
          <w:rFonts w:cs="Times New Roman"/>
        </w:rPr>
        <w:t xml:space="preserve">, </w:t>
      </w:r>
      <w:r w:rsidR="00982B92">
        <w:rPr>
          <w:rFonts w:cs="Times New Roman"/>
        </w:rPr>
        <w:t>Z</w:t>
      </w:r>
      <w:r w:rsidRPr="00E527B1">
        <w:rPr>
          <w:rFonts w:cs="Times New Roman"/>
        </w:rPr>
        <w:t>,</w:t>
      </w:r>
      <w:r>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Pr>
          <w:rFonts w:cs="Times New Roman"/>
        </w:rPr>
        <w:t xml:space="preserve">the </w:t>
      </w:r>
      <w:r w:rsidR="00982B92">
        <w:rPr>
          <w:rFonts w:cs="Times New Roman"/>
        </w:rPr>
        <w:t xml:space="preserve">vertical </w:t>
      </w:r>
      <w:r>
        <w:rPr>
          <w:rFonts w:cs="Times New Roman"/>
        </w:rPr>
        <w:t>decimation factor:</w:t>
      </w:r>
      <w:r w:rsidR="008533BD">
        <w:rPr>
          <w:rFonts w:cs="Times New Roman"/>
        </w:rPr>
        <w:t xml:space="preserve"> </w:t>
      </w:r>
      <w:r w:rsidR="00A230CC">
        <w:rPr>
          <w:rFonts w:cs="Times New Roman"/>
        </w:rPr>
        <w:t xml:space="preserve">A value of </w:t>
      </w:r>
      <w:r w:rsidRPr="00164755">
        <w:rPr>
          <w:rFonts w:cs="Times New Roman"/>
        </w:rPr>
        <w:t>1</w:t>
      </w:r>
      <w:r>
        <w:rPr>
          <w:rFonts w:cs="Times New Roman"/>
        </w:rPr>
        <w:t xml:space="preserve"> uses every point in the </w:t>
      </w:r>
      <w:r w:rsidR="00982B92">
        <w:rPr>
          <w:rFonts w:cs="Times New Roman"/>
          <w:i/>
        </w:rPr>
        <w:t>Z</w:t>
      </w:r>
      <w:r>
        <w:rPr>
          <w:rFonts w:cs="Times New Roman"/>
        </w:rPr>
        <w:t xml:space="preserve"> direction, 2 uses every other point, etc.</w:t>
      </w:r>
      <w:r w:rsidR="008533BD">
        <w:rPr>
          <w:rFonts w:cs="Times New Roman"/>
        </w:rPr>
        <w:t xml:space="preserve"> </w:t>
      </w:r>
      <w:r w:rsidR="007E6636">
        <w:rPr>
          <w:rFonts w:cs="Times New Roman"/>
        </w:rPr>
        <w:t>It is recommended</w:t>
      </w:r>
      <w:r w:rsidR="00982B92" w:rsidRPr="00982B92">
        <w:rPr>
          <w:rFonts w:cs="Times New Roman"/>
          <w:iCs/>
        </w:rPr>
        <w:t xml:space="preserve"> that you always use the entire</w:t>
      </w:r>
      <w:r w:rsidR="00982B92" w:rsidRPr="00982B92">
        <w:rPr>
          <w:iCs/>
        </w:rPr>
        <w:t xml:space="preserve"> grid</w:t>
      </w:r>
      <w:r w:rsidR="00C55859">
        <w:rPr>
          <w:iCs/>
        </w:rPr>
        <w:t xml:space="preserve"> (</w:t>
      </w:r>
      <w:r w:rsidR="004179FA" w:rsidRPr="004179FA">
        <w:rPr>
          <w:iCs/>
        </w:rPr>
        <w:t>i.e.</w:t>
      </w:r>
      <w:r w:rsidR="00D66D1F">
        <w:rPr>
          <w:iCs/>
        </w:rPr>
        <w:t>,</w:t>
      </w:r>
      <w:r w:rsidR="004179FA" w:rsidRPr="004179FA">
        <w:rPr>
          <w:iCs/>
        </w:rPr>
        <w:t xml:space="preserve"> </w:t>
      </w:r>
      <w:r w:rsidR="00C55859">
        <w:rPr>
          <w:i/>
          <w:iCs/>
        </w:rPr>
        <w:t>CT_DF_Z</w:t>
      </w:r>
      <w:r w:rsidR="00C55859" w:rsidRPr="00C55859">
        <w:rPr>
          <w:iCs/>
        </w:rPr>
        <w:t> </w:t>
      </w:r>
      <w:r w:rsidR="00C55859">
        <w:rPr>
          <w:iCs/>
        </w:rPr>
        <w:t>=</w:t>
      </w:r>
      <w:r w:rsidR="00F92ECE">
        <w:rPr>
          <w:iCs/>
        </w:rPr>
        <w:t> </w:t>
      </w:r>
      <w:r w:rsidR="00C55859">
        <w:rPr>
          <w:iCs/>
        </w:rPr>
        <w:t>1)</w:t>
      </w:r>
      <w:r w:rsidR="00982B92" w:rsidRPr="00982B92">
        <w:rPr>
          <w:iCs/>
        </w:rPr>
        <w:t>.</w:t>
      </w:r>
    </w:p>
    <w:p w:rsidR="00851553" w:rsidRDefault="00851553" w:rsidP="00851553">
      <w:pPr>
        <w:pStyle w:val="Head2"/>
      </w:pPr>
      <w:bookmarkStart w:id="254" w:name="_Toc336257172"/>
      <w:r>
        <w:t>Suggestions for Generating Coherent Turbulent Structures</w:t>
      </w:r>
      <w:bookmarkEnd w:id="254"/>
    </w:p>
    <w:p w:rsidR="00851553" w:rsidRDefault="00851553" w:rsidP="00851553">
      <w:pPr>
        <w:pStyle w:val="NRELText"/>
      </w:pPr>
      <w:r>
        <w:t>Effort has been made in TurbSim to randomize the occurrence and scaling of coherent event structures that occur in natural, nocturnal boundary layer flows.</w:t>
      </w:r>
      <w:r w:rsidR="008533BD">
        <w:t xml:space="preserve"> </w:t>
      </w:r>
      <w:r>
        <w:t xml:space="preserve">Simulations that generate coherent turbulence </w:t>
      </w:r>
      <w:r w:rsidR="00CC59F8">
        <w:t>time-step</w:t>
      </w:r>
      <w:r>
        <w:t xml:space="preserve"> files have up to</w:t>
      </w:r>
      <w:r w:rsidR="00BA568B">
        <w:t xml:space="preserve"> </w:t>
      </w:r>
      <w:r w:rsidR="00F92ECE">
        <w:t xml:space="preserve">10 </w:t>
      </w:r>
      <w:r>
        <w:t>degrees of stochastic freedom</w:t>
      </w:r>
      <w:r w:rsidR="00BA568B">
        <w:t>—</w:t>
      </w:r>
      <w:r>
        <w:t>in</w:t>
      </w:r>
      <w:r w:rsidR="00BA568B">
        <w:t xml:space="preserve"> </w:t>
      </w:r>
      <w:r>
        <w:t>addition to the random phases associated with each frequency at each grid point</w:t>
      </w:r>
      <w:r w:rsidR="00BA568B">
        <w:t xml:space="preserve"> and wind component—</w:t>
      </w:r>
      <w:r>
        <w:t>and</w:t>
      </w:r>
      <w:r w:rsidR="00BA568B">
        <w:t xml:space="preserve"> </w:t>
      </w:r>
      <w:r>
        <w:t>are designed to give some feel of the expected variability in the atmosphere.</w:t>
      </w:r>
      <w:r w:rsidR="008533BD">
        <w:t xml:space="preserve"> </w:t>
      </w:r>
      <w:r>
        <w:t>Because of the degree of variability, usi</w:t>
      </w:r>
      <w:r w:rsidR="003B03C7">
        <w:t xml:space="preserve">ng more than </w:t>
      </w:r>
      <w:r>
        <w:t>3</w:t>
      </w:r>
      <w:r w:rsidR="003B03C7">
        <w:t>0</w:t>
      </w:r>
      <w:r>
        <w:t xml:space="preserve"> different random seeds</w:t>
      </w:r>
      <w:r w:rsidR="00743815">
        <w:rPr>
          <w:rStyle w:val="FootnoteReference"/>
        </w:rPr>
        <w:footnoteReference w:id="2"/>
      </w:r>
      <w:r>
        <w:t xml:space="preserve"> for a specific set of boundary conditions</w:t>
      </w:r>
      <w:r w:rsidR="00F92ECE">
        <w:t xml:space="preserve"> is recommended</w:t>
      </w:r>
      <w:r w:rsidR="007E6636">
        <w:t>.</w:t>
      </w:r>
    </w:p>
    <w:p w:rsidR="00851553" w:rsidRDefault="00F92ECE" w:rsidP="00851553">
      <w:pPr>
        <w:pStyle w:val="NRELText"/>
      </w:pPr>
      <w:r>
        <w:t>To</w:t>
      </w:r>
      <w:r w:rsidR="00851553">
        <w:t xml:space="preserve"> test the effects of a coherent structure (KH billow), we recommend using the “KHTEST” option in the </w:t>
      </w:r>
      <w:r w:rsidR="005A0A64">
        <w:rPr>
          <w:i/>
        </w:rPr>
        <w:t>IECturbc</w:t>
      </w:r>
      <w:r w:rsidR="005A0A64" w:rsidRPr="005A0A64">
        <w:t xml:space="preserve"> </w:t>
      </w:r>
      <w:r w:rsidR="005A0A64">
        <w:t>input</w:t>
      </w:r>
      <w:r w:rsidR="00851553">
        <w:t xml:space="preserve"> parameter with the NWTCUP spectral model.</w:t>
      </w:r>
      <w:r w:rsidR="008533BD">
        <w:t xml:space="preserve"> </w:t>
      </w:r>
      <w:r w:rsidR="00851553">
        <w:t xml:space="preserve">This test function superimposes one intense coherent event in the middle of the output time series, reducing the number of stochastic degrees of freedom to no more than </w:t>
      </w:r>
      <w:r w:rsidR="00A56931">
        <w:t>two</w:t>
      </w:r>
      <w:r w:rsidR="007E6636">
        <w:t xml:space="preserve"> (plus the random phases)</w:t>
      </w:r>
      <w:r w:rsidR="00851553">
        <w:t>.</w:t>
      </w:r>
      <w:r w:rsidR="008533BD">
        <w:t xml:space="preserve"> </w:t>
      </w:r>
      <w:r w:rsidR="00851553">
        <w:t xml:space="preserve">The gradient Richardson number </w:t>
      </w:r>
      <w:r w:rsidR="00A56931">
        <w:t>(</w:t>
      </w:r>
      <w:r w:rsidR="00A56931">
        <w:rPr>
          <w:i/>
        </w:rPr>
        <w:t>RICH_NO</w:t>
      </w:r>
      <w:r w:rsidR="00A56931">
        <w:t>)</w:t>
      </w:r>
      <w:r w:rsidR="00A56931">
        <w:rPr>
          <w:i/>
        </w:rPr>
        <w:t xml:space="preserve"> </w:t>
      </w:r>
      <w:r w:rsidR="00851553">
        <w:t xml:space="preserve">and wind shear </w:t>
      </w:r>
      <w:r w:rsidR="00A56931">
        <w:t>(</w:t>
      </w:r>
      <w:r w:rsidR="004D153F">
        <w:rPr>
          <w:i/>
        </w:rPr>
        <w:t>PLExp</w:t>
      </w:r>
      <w:r w:rsidR="00A56931">
        <w:t xml:space="preserve">) </w:t>
      </w:r>
      <w:r w:rsidR="00851553">
        <w:t xml:space="preserve">of the background flow </w:t>
      </w:r>
      <w:r>
        <w:t>are</w:t>
      </w:r>
      <w:r w:rsidR="00851553">
        <w:t xml:space="preserve"> overwritten, and TurbSim </w:t>
      </w:r>
      <w:r>
        <w:t>uses</w:t>
      </w:r>
      <w:r w:rsidR="00851553">
        <w:t xml:space="preserve"> fixed values to scale the LES-type event.</w:t>
      </w:r>
      <w:r w:rsidR="008533BD">
        <w:t xml:space="preserve"> </w:t>
      </w:r>
      <w:r w:rsidR="00851553">
        <w:t>This test function is designed to generate intense turbulence, and does not necessarily reflect the variability for given boundary conditions.</w:t>
      </w:r>
    </w:p>
    <w:p w:rsidR="00851553" w:rsidRDefault="00851553" w:rsidP="00851553">
      <w:pPr>
        <w:pStyle w:val="NRELText"/>
      </w:pPr>
      <w:r>
        <w:t>The choice of the gradient Richardson number and hub wind speed largely control the impact of coherent structures on turbine response.</w:t>
      </w:r>
      <w:r w:rsidR="008533BD">
        <w:t xml:space="preserve"> </w:t>
      </w:r>
      <w:r w:rsidR="00F92ECE">
        <w:t>It is recommended that</w:t>
      </w:r>
      <w:r>
        <w:t xml:space="preserve"> at least one series of runs </w:t>
      </w:r>
      <w:r w:rsidR="00F92ECE">
        <w:t xml:space="preserve">be made </w:t>
      </w:r>
      <w:r>
        <w:t>at rated wind speed and a Richardson number between 0.02 and 0.05.</w:t>
      </w:r>
      <w:r w:rsidR="008533BD">
        <w:t xml:space="preserve"> </w:t>
      </w:r>
      <w:r>
        <w:t xml:space="preserve">Further discussion on the impact of coherent turbulent structures on wind turbines is found in </w:t>
      </w:r>
      <w:bookmarkStart w:id="255" w:name="Reference_CohStr"/>
      <w:r>
        <w:t>[</w:t>
      </w:r>
      <w:fldSimple w:instr=" SEQ References \* MERGEFORMAT ">
        <w:r w:rsidR="00263541">
          <w:rPr>
            <w:noProof/>
          </w:rPr>
          <w:t>37</w:t>
        </w:r>
      </w:fldSimple>
      <w:r>
        <w:t>]</w:t>
      </w:r>
      <w:bookmarkEnd w:id="255"/>
      <w:r>
        <w:t>.</w:t>
      </w:r>
    </w:p>
    <w:p w:rsidR="00282F7C" w:rsidRDefault="00282F7C">
      <w:pPr>
        <w:pStyle w:val="Head1"/>
      </w:pPr>
      <w:bookmarkStart w:id="256" w:name="_Toc108431548"/>
      <w:bookmarkStart w:id="257" w:name="_Toc111947854"/>
      <w:bookmarkStart w:id="258" w:name="_Toc336257173"/>
      <w:r>
        <w:t>Warnings</w:t>
      </w:r>
      <w:bookmarkEnd w:id="256"/>
      <w:bookmarkEnd w:id="257"/>
      <w:bookmarkEnd w:id="258"/>
    </w:p>
    <w:p w:rsidR="00282F7C" w:rsidRPr="00543B26" w:rsidRDefault="00282F7C" w:rsidP="00BC391C">
      <w:pPr>
        <w:pStyle w:val="Bullet1"/>
        <w:rPr>
          <w:sz w:val="24"/>
        </w:rPr>
      </w:pPr>
      <w:r w:rsidRPr="00543B26">
        <w:rPr>
          <w:sz w:val="24"/>
        </w:rPr>
        <w:t xml:space="preserve">AeroDyn v12.57 or </w:t>
      </w:r>
      <w:r w:rsidR="00D73D6D" w:rsidRPr="00543B26">
        <w:rPr>
          <w:sz w:val="24"/>
        </w:rPr>
        <w:t xml:space="preserve">a </w:t>
      </w:r>
      <w:r w:rsidRPr="00543B26">
        <w:rPr>
          <w:sz w:val="24"/>
        </w:rPr>
        <w:t xml:space="preserve">later </w:t>
      </w:r>
      <w:r w:rsidR="00D73D6D" w:rsidRPr="00543B26">
        <w:rPr>
          <w:sz w:val="24"/>
        </w:rPr>
        <w:t xml:space="preserve">version </w:t>
      </w:r>
      <w:r w:rsidR="00F92ECE">
        <w:rPr>
          <w:sz w:val="24"/>
        </w:rPr>
        <w:t xml:space="preserve">is required </w:t>
      </w:r>
      <w:r w:rsidRPr="00543B26">
        <w:rPr>
          <w:sz w:val="24"/>
        </w:rPr>
        <w:t>to read TurbSim files correctly.</w:t>
      </w:r>
    </w:p>
    <w:p w:rsidR="00282F7C" w:rsidRPr="00543B26" w:rsidRDefault="00282F7C">
      <w:pPr>
        <w:pStyle w:val="Bullet1"/>
        <w:rPr>
          <w:sz w:val="24"/>
        </w:rPr>
      </w:pPr>
      <w:r w:rsidRPr="00543B26">
        <w:rPr>
          <w:sz w:val="24"/>
        </w:rPr>
        <w:t xml:space="preserve">If you compile AeroDyn, you must use the compiler option “/assume:byterecl” to read the TurbSim </w:t>
      </w:r>
      <w:r w:rsidR="0059740A" w:rsidRPr="00543B26">
        <w:rPr>
          <w:sz w:val="24"/>
        </w:rPr>
        <w:t xml:space="preserve">coherent structures </w:t>
      </w:r>
      <w:r w:rsidRPr="00543B26">
        <w:rPr>
          <w:sz w:val="24"/>
        </w:rPr>
        <w:t>binary files correctly.</w:t>
      </w:r>
      <w:r w:rsidR="008533BD">
        <w:rPr>
          <w:sz w:val="24"/>
        </w:rPr>
        <w:t xml:space="preserve"> </w:t>
      </w:r>
      <w:r w:rsidRPr="00543B26">
        <w:rPr>
          <w:sz w:val="24"/>
        </w:rPr>
        <w:t>If you use ADAMS2AD</w:t>
      </w:r>
      <w:r w:rsidR="001A1343" w:rsidRPr="00543B26">
        <w:rPr>
          <w:sz w:val="24"/>
        </w:rPr>
        <w:t xml:space="preserve"> </w:t>
      </w:r>
      <w:bookmarkStart w:id="259" w:name="Reference_A2AD"/>
      <w:r w:rsidR="001A1343" w:rsidRPr="00543B26">
        <w:rPr>
          <w:sz w:val="24"/>
        </w:rPr>
        <w:t>[</w:t>
      </w:r>
      <w:fldSimple w:instr=" SEQ References \* MERGEFORMAT ">
        <w:r w:rsidR="00263541" w:rsidRPr="005325D6">
          <w:rPr>
            <w:noProof/>
            <w:sz w:val="24"/>
            <w:szCs w:val="24"/>
          </w:rPr>
          <w:t>38</w:t>
        </w:r>
      </w:fldSimple>
      <w:r w:rsidR="001A1343" w:rsidRPr="00543B26">
        <w:rPr>
          <w:sz w:val="24"/>
        </w:rPr>
        <w:t>]</w:t>
      </w:r>
      <w:bookmarkEnd w:id="259"/>
      <w:r w:rsidRPr="00543B26">
        <w:rPr>
          <w:sz w:val="24"/>
        </w:rPr>
        <w:t>, be sure to use v12.17 or later so that this compiler option is set.</w:t>
      </w:r>
    </w:p>
    <w:p w:rsidR="00282F7C" w:rsidRPr="00543B26" w:rsidRDefault="00950E12">
      <w:pPr>
        <w:pStyle w:val="Bullet1"/>
        <w:rPr>
          <w:sz w:val="24"/>
        </w:rPr>
      </w:pPr>
      <w:r w:rsidRPr="00543B26">
        <w:rPr>
          <w:sz w:val="24"/>
        </w:rPr>
        <w:t xml:space="preserve">Hub-height time series from HH wind files and FF wind files </w:t>
      </w:r>
      <w:r w:rsidR="00282F7C" w:rsidRPr="00543B26">
        <w:rPr>
          <w:sz w:val="24"/>
        </w:rPr>
        <w:t>do not have events happening at the same time because AeroDyn shifts the FF files</w:t>
      </w:r>
      <w:r w:rsidRPr="00543B26">
        <w:rPr>
          <w:sz w:val="24"/>
        </w:rPr>
        <w:t xml:space="preserve"> (</w:t>
      </w:r>
      <w:r w:rsidR="00F92ECE">
        <w:rPr>
          <w:sz w:val="24"/>
        </w:rPr>
        <w:t>s</w:t>
      </w:r>
      <w:r w:rsidRPr="00543B26">
        <w:rPr>
          <w:sz w:val="24"/>
        </w:rPr>
        <w:t xml:space="preserve">ee </w:t>
      </w:r>
      <w:r w:rsidR="00013EBF">
        <w:fldChar w:fldCharType="begin"/>
      </w:r>
      <w:r w:rsidR="008A062C">
        <w:instrText xml:space="preserve"> REF Figure_FFvsHH \h  \* MERGEFORMAT </w:instrText>
      </w:r>
      <w:r w:rsidR="00013EBF">
        <w:fldChar w:fldCharType="separate"/>
      </w:r>
      <w:r w:rsidR="00263541" w:rsidRPr="005325D6">
        <w:rPr>
          <w:sz w:val="24"/>
        </w:rPr>
        <w:t xml:space="preserve">Figure </w:t>
      </w:r>
      <w:r w:rsidR="00263541" w:rsidRPr="005325D6">
        <w:rPr>
          <w:noProof/>
          <w:sz w:val="24"/>
        </w:rPr>
        <w:t>17</w:t>
      </w:r>
      <w:r w:rsidR="00013EBF">
        <w:fldChar w:fldCharType="end"/>
      </w:r>
      <w:r w:rsidRPr="00543B26">
        <w:rPr>
          <w:sz w:val="24"/>
        </w:rPr>
        <w:t>)</w:t>
      </w:r>
      <w:r w:rsidR="00F92ECE">
        <w:rPr>
          <w:sz w:val="24"/>
        </w:rPr>
        <w:t>.</w:t>
      </w:r>
    </w:p>
    <w:p w:rsidR="00CA6177" w:rsidRPr="00543B26" w:rsidRDefault="00282F7C">
      <w:pPr>
        <w:pStyle w:val="Bullet1"/>
        <w:rPr>
          <w:sz w:val="24"/>
        </w:rPr>
      </w:pPr>
      <w:r w:rsidRPr="00543B26">
        <w:rPr>
          <w:sz w:val="24"/>
        </w:rPr>
        <w:lastRenderedPageBreak/>
        <w:t xml:space="preserve">Because of the way the FFT routine works, extra time </w:t>
      </w:r>
      <w:r w:rsidR="00F92ECE">
        <w:rPr>
          <w:sz w:val="24"/>
        </w:rPr>
        <w:t xml:space="preserve">must be added </w:t>
      </w:r>
      <w:r w:rsidRPr="00543B26">
        <w:rPr>
          <w:sz w:val="24"/>
        </w:rPr>
        <w:t>to the analysis time to get the FFT to run efficiently.</w:t>
      </w:r>
      <w:r w:rsidR="008533BD">
        <w:rPr>
          <w:sz w:val="24"/>
        </w:rPr>
        <w:t xml:space="preserve"> </w:t>
      </w:r>
      <w:r w:rsidR="00F92ECE">
        <w:rPr>
          <w:sz w:val="24"/>
        </w:rPr>
        <w:t>Due to this plus</w:t>
      </w:r>
      <w:r w:rsidRPr="00543B26">
        <w:rPr>
          <w:sz w:val="24"/>
        </w:rPr>
        <w:t xml:space="preserve"> the fact that the output time </w:t>
      </w:r>
      <w:r w:rsidR="00F92ECE">
        <w:rPr>
          <w:sz w:val="24"/>
        </w:rPr>
        <w:t>could</w:t>
      </w:r>
      <w:r w:rsidR="00F92ECE" w:rsidRPr="00543B26">
        <w:rPr>
          <w:sz w:val="24"/>
        </w:rPr>
        <w:t xml:space="preserve"> </w:t>
      </w:r>
      <w:r w:rsidRPr="00543B26">
        <w:rPr>
          <w:sz w:val="24"/>
        </w:rPr>
        <w:t xml:space="preserve">be </w:t>
      </w:r>
      <w:r w:rsidR="00F92ECE">
        <w:rPr>
          <w:sz w:val="24"/>
        </w:rPr>
        <w:t>shorter</w:t>
      </w:r>
      <w:r w:rsidR="00F92ECE" w:rsidRPr="00543B26">
        <w:rPr>
          <w:sz w:val="24"/>
        </w:rPr>
        <w:t xml:space="preserve"> </w:t>
      </w:r>
      <w:r w:rsidRPr="00543B26">
        <w:rPr>
          <w:sz w:val="24"/>
        </w:rPr>
        <w:t>than the analysis time, the mean wind speed for the portion of the run actually use</w:t>
      </w:r>
      <w:r w:rsidR="00F92ECE">
        <w:rPr>
          <w:sz w:val="24"/>
        </w:rPr>
        <w:t>d</w:t>
      </w:r>
      <w:r w:rsidRPr="00543B26">
        <w:rPr>
          <w:sz w:val="24"/>
        </w:rPr>
        <w:t xml:space="preserve"> </w:t>
      </w:r>
      <w:r w:rsidR="00AD6E95">
        <w:rPr>
          <w:sz w:val="24"/>
        </w:rPr>
        <w:t>could</w:t>
      </w:r>
      <w:r w:rsidR="00AD6E95" w:rsidRPr="00543B26">
        <w:rPr>
          <w:sz w:val="24"/>
        </w:rPr>
        <w:t xml:space="preserve"> </w:t>
      </w:r>
      <w:r w:rsidRPr="00543B26">
        <w:rPr>
          <w:sz w:val="24"/>
        </w:rPr>
        <w:t xml:space="preserve">be different from what </w:t>
      </w:r>
      <w:r w:rsidR="00F92ECE">
        <w:rPr>
          <w:sz w:val="24"/>
        </w:rPr>
        <w:t>was</w:t>
      </w:r>
      <w:r w:rsidR="00F92ECE" w:rsidRPr="00543B26">
        <w:rPr>
          <w:sz w:val="24"/>
        </w:rPr>
        <w:t xml:space="preserve"> </w:t>
      </w:r>
      <w:r w:rsidRPr="00543B26">
        <w:rPr>
          <w:sz w:val="24"/>
        </w:rPr>
        <w:t>specified in the input file.</w:t>
      </w:r>
    </w:p>
    <w:p w:rsidR="00CA6177" w:rsidRPr="00543B26" w:rsidRDefault="00CA6177">
      <w:pPr>
        <w:pStyle w:val="Bullet1"/>
        <w:rPr>
          <w:sz w:val="24"/>
        </w:rPr>
      </w:pPr>
      <w:r w:rsidRPr="00543B26">
        <w:rPr>
          <w:sz w:val="24"/>
        </w:rPr>
        <w:t xml:space="preserve">The statistics calculated in the summary file are based on the </w:t>
      </w:r>
      <w:r w:rsidR="00F92ECE">
        <w:rPr>
          <w:sz w:val="24"/>
        </w:rPr>
        <w:t>complete</w:t>
      </w:r>
      <w:r w:rsidR="00F92ECE" w:rsidRPr="00543B26">
        <w:rPr>
          <w:sz w:val="24"/>
        </w:rPr>
        <w:t xml:space="preserve"> </w:t>
      </w:r>
      <w:r w:rsidRPr="00543B26">
        <w:rPr>
          <w:sz w:val="24"/>
        </w:rPr>
        <w:t>time series generated (the analysis time plus any extra time added for the FFT calculations).</w:t>
      </w:r>
      <w:r w:rsidR="008533BD">
        <w:rPr>
          <w:sz w:val="24"/>
        </w:rPr>
        <w:t xml:space="preserve"> </w:t>
      </w:r>
      <w:r w:rsidRPr="00543B26">
        <w:rPr>
          <w:sz w:val="24"/>
        </w:rPr>
        <w:t xml:space="preserve">Because the output time </w:t>
      </w:r>
      <w:r w:rsidR="00F92ECE">
        <w:rPr>
          <w:sz w:val="24"/>
        </w:rPr>
        <w:t>can</w:t>
      </w:r>
      <w:r w:rsidR="00F92ECE" w:rsidRPr="00543B26">
        <w:rPr>
          <w:sz w:val="24"/>
        </w:rPr>
        <w:t xml:space="preserve"> </w:t>
      </w:r>
      <w:r w:rsidRPr="00543B26">
        <w:rPr>
          <w:sz w:val="24"/>
        </w:rPr>
        <w:t xml:space="preserve">be less than the analysis time, these statistics </w:t>
      </w:r>
      <w:r w:rsidR="00F92ECE">
        <w:rPr>
          <w:sz w:val="24"/>
        </w:rPr>
        <w:t>might differ from</w:t>
      </w:r>
      <w:r w:rsidRPr="00543B26">
        <w:rPr>
          <w:sz w:val="24"/>
        </w:rPr>
        <w:t xml:space="preserve"> what can be calculated from the output files.</w:t>
      </w:r>
    </w:p>
    <w:p w:rsidR="002D1798" w:rsidRPr="00543B26" w:rsidRDefault="00F92ECE">
      <w:pPr>
        <w:pStyle w:val="Bullet1"/>
        <w:rPr>
          <w:sz w:val="24"/>
        </w:rPr>
      </w:pPr>
      <w:r>
        <w:rPr>
          <w:sz w:val="24"/>
        </w:rPr>
        <w:t xml:space="preserve">Be </w:t>
      </w:r>
      <w:r w:rsidR="002D1798" w:rsidRPr="00543B26">
        <w:rPr>
          <w:sz w:val="24"/>
        </w:rPr>
        <w:t>cautio</w:t>
      </w:r>
      <w:r>
        <w:rPr>
          <w:sz w:val="24"/>
        </w:rPr>
        <w:t>us</w:t>
      </w:r>
      <w:r w:rsidR="002D1798" w:rsidRPr="00543B26">
        <w:rPr>
          <w:sz w:val="24"/>
        </w:rPr>
        <w:t xml:space="preserve"> when using mean flow angle inputs with full-field grids for AeroDyn.</w:t>
      </w:r>
      <w:r w:rsidR="008533BD">
        <w:rPr>
          <w:sz w:val="24"/>
        </w:rPr>
        <w:t xml:space="preserve"> </w:t>
      </w:r>
      <w:r w:rsidR="002D1798" w:rsidRPr="00543B26">
        <w:rPr>
          <w:sz w:val="24"/>
        </w:rPr>
        <w:t xml:space="preserve">AeroDyn marches FF grids through the turbine </w:t>
      </w:r>
      <w:r w:rsidR="00950E12" w:rsidRPr="00543B26">
        <w:rPr>
          <w:sz w:val="24"/>
        </w:rPr>
        <w:t>along the</w:t>
      </w:r>
      <w:r w:rsidR="002D1798" w:rsidRPr="00543B26">
        <w:rPr>
          <w:sz w:val="24"/>
        </w:rPr>
        <w:t xml:space="preserve"> </w:t>
      </w:r>
      <w:r w:rsidR="00950E12" w:rsidRPr="00543B26">
        <w:rPr>
          <w:i/>
          <w:sz w:val="24"/>
        </w:rPr>
        <w:t>X</w:t>
      </w:r>
      <w:r w:rsidR="002D1798" w:rsidRPr="00543B26">
        <w:rPr>
          <w:sz w:val="24"/>
        </w:rPr>
        <w:t>-</w:t>
      </w:r>
      <w:r w:rsidR="00950E12" w:rsidRPr="00543B26">
        <w:rPr>
          <w:sz w:val="24"/>
        </w:rPr>
        <w:t>axis</w:t>
      </w:r>
      <w:r w:rsidR="002D1798" w:rsidRPr="00543B26">
        <w:rPr>
          <w:sz w:val="24"/>
        </w:rPr>
        <w:t xml:space="preserve"> at the mean hub-height wind speed, regardless of the flow angles.</w:t>
      </w:r>
      <w:r w:rsidR="008533BD">
        <w:rPr>
          <w:sz w:val="24"/>
        </w:rPr>
        <w:t xml:space="preserve"> </w:t>
      </w:r>
      <w:r w:rsidR="002D1798" w:rsidRPr="00543B26">
        <w:rPr>
          <w:sz w:val="24"/>
        </w:rPr>
        <w:t>This can give strange results if the mean flow angles are not small.</w:t>
      </w:r>
    </w:p>
    <w:p w:rsidR="00282F7C" w:rsidRDefault="00282F7C">
      <w:pPr>
        <w:pStyle w:val="Head1"/>
      </w:pPr>
      <w:bookmarkStart w:id="260" w:name="_Toc108431549"/>
      <w:bookmarkStart w:id="261" w:name="_Toc111947855"/>
      <w:bookmarkStart w:id="262" w:name="_Toc336257174"/>
      <w:r>
        <w:t>Limitations</w:t>
      </w:r>
      <w:bookmarkEnd w:id="260"/>
      <w:bookmarkEnd w:id="261"/>
      <w:bookmarkEnd w:id="262"/>
    </w:p>
    <w:p w:rsidR="00625E87" w:rsidRPr="00543B26" w:rsidRDefault="00625E87">
      <w:pPr>
        <w:pStyle w:val="Bullet1"/>
        <w:rPr>
          <w:sz w:val="24"/>
        </w:rPr>
      </w:pPr>
      <w:r w:rsidRPr="00543B26">
        <w:rPr>
          <w:sz w:val="24"/>
        </w:rPr>
        <w:t xml:space="preserve">The GP_LLJ spectral model is </w:t>
      </w:r>
      <w:r w:rsidR="00EE20D9" w:rsidRPr="00543B26">
        <w:rPr>
          <w:sz w:val="24"/>
        </w:rPr>
        <w:t xml:space="preserve">estimated to be </w:t>
      </w:r>
      <w:r w:rsidRPr="00543B26">
        <w:rPr>
          <w:sz w:val="24"/>
        </w:rPr>
        <w:t>applicable up to a height of 230</w:t>
      </w:r>
      <w:r w:rsidR="00F92ECE">
        <w:rPr>
          <w:sz w:val="24"/>
        </w:rPr>
        <w:t> m</w:t>
      </w:r>
      <w:r w:rsidRPr="00543B26">
        <w:rPr>
          <w:sz w:val="24"/>
        </w:rPr>
        <w:t>.</w:t>
      </w:r>
    </w:p>
    <w:p w:rsidR="00282F7C" w:rsidRPr="00543B26" w:rsidRDefault="00282F7C">
      <w:pPr>
        <w:pStyle w:val="Bullet1"/>
        <w:rPr>
          <w:sz w:val="24"/>
        </w:rPr>
      </w:pPr>
      <w:r w:rsidRPr="00543B26">
        <w:rPr>
          <w:sz w:val="24"/>
        </w:rPr>
        <w:t xml:space="preserve">The SMOOTH spectral model and the coherent turbulence </w:t>
      </w:r>
      <w:r w:rsidR="00CC59F8" w:rsidRPr="00543B26">
        <w:rPr>
          <w:sz w:val="24"/>
        </w:rPr>
        <w:t>time-step</w:t>
      </w:r>
      <w:r w:rsidRPr="00543B26">
        <w:rPr>
          <w:sz w:val="24"/>
        </w:rPr>
        <w:t xml:space="preserve"> files are both </w:t>
      </w:r>
      <w:r w:rsidR="00F92ECE">
        <w:rPr>
          <w:sz w:val="24"/>
        </w:rPr>
        <w:t xml:space="preserve">currently </w:t>
      </w:r>
      <w:r w:rsidR="00EE20D9" w:rsidRPr="00543B26">
        <w:rPr>
          <w:sz w:val="24"/>
        </w:rPr>
        <w:t xml:space="preserve">estimated to be </w:t>
      </w:r>
      <w:r w:rsidRPr="00543B26">
        <w:rPr>
          <w:sz w:val="24"/>
        </w:rPr>
        <w:t>applicable up to a height of 120</w:t>
      </w:r>
      <w:r w:rsidR="00F92ECE">
        <w:rPr>
          <w:sz w:val="24"/>
        </w:rPr>
        <w:t> m</w:t>
      </w:r>
      <w:r w:rsidRPr="00543B26">
        <w:rPr>
          <w:sz w:val="24"/>
        </w:rPr>
        <w:t>.</w:t>
      </w:r>
    </w:p>
    <w:p w:rsidR="00EE20D9" w:rsidRPr="00543B26" w:rsidRDefault="00EE20D9">
      <w:pPr>
        <w:pStyle w:val="Bullet1"/>
        <w:rPr>
          <w:sz w:val="24"/>
        </w:rPr>
      </w:pPr>
      <w:r w:rsidRPr="00543B26">
        <w:rPr>
          <w:sz w:val="24"/>
        </w:rPr>
        <w:t xml:space="preserve">The NWTCUP spectral model is estimated to be applicable </w:t>
      </w:r>
      <w:r w:rsidR="00AD0D0C" w:rsidRPr="00543B26">
        <w:rPr>
          <w:sz w:val="24"/>
        </w:rPr>
        <w:t xml:space="preserve">up </w:t>
      </w:r>
      <w:r w:rsidRPr="00543B26">
        <w:rPr>
          <w:sz w:val="24"/>
        </w:rPr>
        <w:t xml:space="preserve">to </w:t>
      </w:r>
      <w:r w:rsidR="00AD0D0C" w:rsidRPr="00543B26">
        <w:rPr>
          <w:sz w:val="24"/>
        </w:rPr>
        <w:t xml:space="preserve">heights of </w:t>
      </w:r>
      <w:r w:rsidRPr="00543B26">
        <w:rPr>
          <w:sz w:val="24"/>
        </w:rPr>
        <w:t>120</w:t>
      </w:r>
      <w:r w:rsidR="00F92ECE">
        <w:rPr>
          <w:sz w:val="24"/>
        </w:rPr>
        <w:t> </w:t>
      </w:r>
      <w:r w:rsidRPr="00543B26">
        <w:rPr>
          <w:sz w:val="24"/>
        </w:rPr>
        <w:t>m.</w:t>
      </w:r>
    </w:p>
    <w:p w:rsidR="00282F7C" w:rsidRPr="00543B26" w:rsidRDefault="00282F7C">
      <w:pPr>
        <w:pStyle w:val="Bullet1"/>
        <w:rPr>
          <w:sz w:val="24"/>
        </w:rPr>
      </w:pPr>
      <w:r w:rsidRPr="00543B26">
        <w:rPr>
          <w:sz w:val="24"/>
        </w:rPr>
        <w:t xml:space="preserve">The wind farm spectral models (WF_UPW, WF_07D, </w:t>
      </w:r>
      <w:r w:rsidR="007E6636">
        <w:rPr>
          <w:sz w:val="24"/>
        </w:rPr>
        <w:t xml:space="preserve">and </w:t>
      </w:r>
      <w:r w:rsidRPr="00543B26">
        <w:rPr>
          <w:sz w:val="24"/>
        </w:rPr>
        <w:t xml:space="preserve">WF_14D) are valid </w:t>
      </w:r>
      <w:r w:rsidR="00F92ECE">
        <w:rPr>
          <w:sz w:val="24"/>
        </w:rPr>
        <w:t xml:space="preserve">only </w:t>
      </w:r>
      <w:r w:rsidRPr="00543B26">
        <w:rPr>
          <w:sz w:val="24"/>
        </w:rPr>
        <w:t>up to heights of about 50</w:t>
      </w:r>
      <w:r w:rsidR="00F92ECE">
        <w:rPr>
          <w:sz w:val="24"/>
        </w:rPr>
        <w:t> m</w:t>
      </w:r>
      <w:r w:rsidRPr="00543B26">
        <w:rPr>
          <w:sz w:val="24"/>
        </w:rPr>
        <w:t>.</w:t>
      </w:r>
    </w:p>
    <w:p w:rsidR="00282F7C" w:rsidRPr="00BE6C07" w:rsidRDefault="00282F7C">
      <w:pPr>
        <w:pStyle w:val="Head1"/>
      </w:pPr>
      <w:bookmarkStart w:id="263" w:name="_Toc336257175"/>
      <w:r w:rsidRPr="00BE6C07">
        <w:t>Possible Future Enhanc</w:t>
      </w:r>
      <w:bookmarkStart w:id="264" w:name="_Toc108431550"/>
      <w:bookmarkStart w:id="265" w:name="_Toc111947856"/>
      <w:r w:rsidRPr="00BE6C07">
        <w:t>ements</w:t>
      </w:r>
      <w:bookmarkEnd w:id="263"/>
      <w:bookmarkEnd w:id="264"/>
      <w:bookmarkEnd w:id="265"/>
    </w:p>
    <w:p w:rsidR="00513C26" w:rsidRDefault="00513C26">
      <w:pPr>
        <w:pStyle w:val="Bullet1"/>
        <w:rPr>
          <w:sz w:val="24"/>
        </w:rPr>
      </w:pPr>
      <w:r w:rsidRPr="00543B26">
        <w:rPr>
          <w:sz w:val="24"/>
        </w:rPr>
        <w:t>Add options for user-defined spectra and/or user-defined coherence.</w:t>
      </w:r>
    </w:p>
    <w:p w:rsidR="00F92ECE" w:rsidRDefault="00F92ECE">
      <w:pPr>
        <w:pStyle w:val="Bullet1"/>
        <w:rPr>
          <w:sz w:val="24"/>
        </w:rPr>
      </w:pPr>
      <w:r>
        <w:rPr>
          <w:sz w:val="24"/>
        </w:rPr>
        <w:t>Add the Mann model.</w:t>
      </w:r>
    </w:p>
    <w:p w:rsidR="003B5990" w:rsidRPr="00543B26" w:rsidRDefault="003B5990">
      <w:pPr>
        <w:pStyle w:val="Bullet1"/>
        <w:rPr>
          <w:sz w:val="24"/>
        </w:rPr>
      </w:pPr>
      <w:r>
        <w:rPr>
          <w:sz w:val="24"/>
        </w:rPr>
        <w:t>Add other site-specific models if data becomes available.</w:t>
      </w:r>
    </w:p>
    <w:p w:rsidR="00282F7C" w:rsidRDefault="00282F7C">
      <w:pPr>
        <w:pStyle w:val="Head1"/>
      </w:pPr>
      <w:bookmarkStart w:id="266" w:name="_Toc108431552"/>
      <w:bookmarkStart w:id="267" w:name="_Toc111947858"/>
      <w:bookmarkStart w:id="268" w:name="_Toc336257176"/>
      <w:r>
        <w:t>Caveats</w:t>
      </w:r>
      <w:bookmarkEnd w:id="266"/>
      <w:bookmarkEnd w:id="267"/>
      <w:bookmarkEnd w:id="268"/>
    </w:p>
    <w:p w:rsidR="00510E55" w:rsidRDefault="00282F7C">
      <w:pPr>
        <w:pStyle w:val="NRELText"/>
      </w:pPr>
      <w:r>
        <w:t xml:space="preserve">NREL makes no </w:t>
      </w:r>
      <w:r w:rsidR="00F92ECE">
        <w:t xml:space="preserve">guarantees </w:t>
      </w:r>
      <w:r>
        <w:t xml:space="preserve">about the usability or accuracy of </w:t>
      </w:r>
      <w:r w:rsidR="00982326">
        <w:t>TurbSim</w:t>
      </w:r>
      <w:r>
        <w:t>, which is essentially a beta code.</w:t>
      </w:r>
      <w:r w:rsidR="008533BD">
        <w:t xml:space="preserve"> </w:t>
      </w:r>
      <w:r>
        <w:t>NREL does not have the resources to provide f</w:t>
      </w:r>
      <w:r w:rsidR="00982326">
        <w:t>ull support for this program.</w:t>
      </w:r>
    </w:p>
    <w:p w:rsidR="00453E61" w:rsidRDefault="00453E61" w:rsidP="00453E61">
      <w:pPr>
        <w:pStyle w:val="Head1"/>
      </w:pPr>
      <w:bookmarkStart w:id="269" w:name="_Toc336257177"/>
      <w:r>
        <w:t>Disclaimer</w:t>
      </w:r>
      <w:bookmarkEnd w:id="269"/>
    </w:p>
    <w:p w:rsidR="00453E61" w:rsidRDefault="00453E61" w:rsidP="00453E61">
      <w:pPr>
        <w:pStyle w:val="NRELText"/>
      </w:pPr>
      <w:r>
        <w:t xml:space="preserve">To view </w:t>
      </w:r>
      <w:r w:rsidR="00F92ECE">
        <w:t xml:space="preserve">the </w:t>
      </w:r>
      <w:r>
        <w:t xml:space="preserve">software disclaimer, please visit </w:t>
      </w:r>
      <w:r w:rsidR="002366B5">
        <w:t>the NREL W</w:t>
      </w:r>
      <w:r>
        <w:t xml:space="preserve">eb site: </w:t>
      </w:r>
      <w:hyperlink r:id="rId420" w:history="1">
        <w:r w:rsidR="002956C5">
          <w:rPr>
            <w:rStyle w:val="Hyperlink"/>
          </w:rPr>
          <w:t>http://wind.nrel.gov/designcodes/disclaimer.html</w:t>
        </w:r>
      </w:hyperlink>
      <w:r>
        <w:t>.</w:t>
      </w:r>
    </w:p>
    <w:p w:rsidR="00282F7C" w:rsidRDefault="00282F7C">
      <w:pPr>
        <w:pStyle w:val="Head1"/>
      </w:pPr>
      <w:bookmarkStart w:id="270" w:name="_Toc108431554"/>
      <w:bookmarkStart w:id="271" w:name="_Toc111947860"/>
      <w:bookmarkStart w:id="272" w:name="_Toc336257178"/>
      <w:r>
        <w:lastRenderedPageBreak/>
        <w:t>Feedback</w:t>
      </w:r>
      <w:bookmarkEnd w:id="270"/>
      <w:bookmarkEnd w:id="271"/>
      <w:bookmarkEnd w:id="272"/>
    </w:p>
    <w:p w:rsidR="00510E55" w:rsidRDefault="00282F7C" w:rsidP="004D153F">
      <w:pPr>
        <w:pStyle w:val="NRELText"/>
        <w:keepNext/>
      </w:pPr>
      <w:r>
        <w:t xml:space="preserve">If you have problems with </w:t>
      </w:r>
      <w:r w:rsidR="00982326">
        <w:t>TurbSim</w:t>
      </w:r>
      <w:r>
        <w:t>, please contact Bonnie Jonkman.</w:t>
      </w:r>
      <w:r w:rsidR="008533BD">
        <w:t xml:space="preserve"> </w:t>
      </w:r>
      <w:r w:rsidR="002366B5">
        <w:t>We will respond to your needs if time and resources permit</w:t>
      </w:r>
      <w:r>
        <w:t>, but please do not expect an immediate response.</w:t>
      </w:r>
      <w:r w:rsidR="008533BD">
        <w:t xml:space="preserve"> </w:t>
      </w:r>
      <w:r>
        <w:t>Send comments or bug reports to:</w:t>
      </w:r>
    </w:p>
    <w:p w:rsidR="00510E55" w:rsidRDefault="00E752FD" w:rsidP="00CD2C4A">
      <w:pPr>
        <w:pStyle w:val="NRELText"/>
        <w:keepLines/>
        <w:tabs>
          <w:tab w:val="left" w:pos="1440"/>
        </w:tabs>
        <w:rPr>
          <w:rStyle w:val="Variable"/>
          <w:rFonts w:ascii="Times New Roman" w:hAnsi="Times New Roman"/>
        </w:rPr>
      </w:pPr>
      <w:r w:rsidRPr="00E752FD">
        <w:rPr>
          <w:rStyle w:val="Variable"/>
          <w:rFonts w:ascii="Times New Roman" w:hAnsi="Times New Roman"/>
        </w:rPr>
        <w:t>Bonnie J. Jonkman</w:t>
      </w:r>
      <w:r w:rsidRPr="00E752FD">
        <w:rPr>
          <w:rStyle w:val="Variable"/>
          <w:rFonts w:ascii="Times New Roman" w:hAnsi="Times New Roman"/>
        </w:rPr>
        <w:br/>
      </w:r>
      <w:bookmarkStart w:id="273" w:name="_Toc108431555"/>
      <w:r w:rsidRPr="00E752FD">
        <w:rPr>
          <w:rStyle w:val="Variable"/>
          <w:rFonts w:ascii="Times New Roman" w:hAnsi="Times New Roman"/>
        </w:rPr>
        <w:t>NWTC/3811</w:t>
      </w:r>
      <w:bookmarkEnd w:id="273"/>
      <w:r w:rsidRPr="00E752FD">
        <w:rPr>
          <w:rStyle w:val="Variable"/>
          <w:rFonts w:ascii="Times New Roman" w:hAnsi="Times New Roman"/>
        </w:rPr>
        <w:br/>
      </w:r>
      <w:bookmarkStart w:id="274" w:name="_Toc108431556"/>
      <w:r w:rsidRPr="00E752FD">
        <w:rPr>
          <w:rStyle w:val="Variable"/>
          <w:rFonts w:ascii="Times New Roman" w:hAnsi="Times New Roman"/>
        </w:rPr>
        <w:t>National Renewable Energy Laboratory</w:t>
      </w:r>
      <w:bookmarkEnd w:id="274"/>
      <w:r w:rsidRPr="00E752FD">
        <w:rPr>
          <w:rStyle w:val="Variable"/>
          <w:rFonts w:ascii="Times New Roman" w:hAnsi="Times New Roman"/>
        </w:rPr>
        <w:br/>
      </w:r>
      <w:r w:rsidR="00DF1274">
        <w:rPr>
          <w:rStyle w:val="Variable"/>
          <w:rFonts w:ascii="Times New Roman" w:hAnsi="Times New Roman"/>
        </w:rPr>
        <w:t>15013 Denver West Parkway</w:t>
      </w:r>
      <w:r w:rsidRPr="00E752FD">
        <w:rPr>
          <w:rStyle w:val="Variable"/>
          <w:rFonts w:ascii="Times New Roman" w:hAnsi="Times New Roman"/>
        </w:rPr>
        <w:br/>
        <w:t>Golden, CO  80401-3393</w:t>
      </w:r>
      <w:r w:rsidRPr="00E752FD">
        <w:rPr>
          <w:rStyle w:val="Variable"/>
          <w:rFonts w:ascii="Times New Roman" w:hAnsi="Times New Roman"/>
        </w:rPr>
        <w:br/>
        <w:t>United States of America</w:t>
      </w:r>
      <w:r w:rsidRPr="00E752FD">
        <w:rPr>
          <w:rStyle w:val="Variable"/>
          <w:rFonts w:ascii="Times New Roman" w:hAnsi="Times New Roman"/>
        </w:rPr>
        <w:br/>
        <w:t>E-mail:</w:t>
      </w:r>
      <w:r w:rsidRPr="00E752FD">
        <w:rPr>
          <w:rStyle w:val="Variable"/>
          <w:rFonts w:ascii="Times New Roman" w:hAnsi="Times New Roman"/>
        </w:rPr>
        <w:tab/>
      </w:r>
      <w:hyperlink r:id="rId421" w:history="1">
        <w:r w:rsidR="00156BC6">
          <w:rPr>
            <w:rStyle w:val="Hyperlink"/>
          </w:rPr>
          <w:t>bonnie.jonkman@nrel.gov</w:t>
        </w:r>
      </w:hyperlink>
      <w:r w:rsidRPr="00E752FD">
        <w:rPr>
          <w:rStyle w:val="Variable"/>
          <w:rFonts w:ascii="Times New Roman" w:hAnsi="Times New Roman"/>
        </w:rPr>
        <w:br/>
        <w:t>Phone:</w:t>
      </w:r>
      <w:r w:rsidRPr="00E752FD">
        <w:rPr>
          <w:rStyle w:val="Variable"/>
          <w:rFonts w:ascii="Times New Roman" w:hAnsi="Times New Roman"/>
        </w:rPr>
        <w:tab/>
        <w:t>+1 (303) 384-6907</w:t>
      </w:r>
      <w:r w:rsidRPr="00E752FD">
        <w:rPr>
          <w:rStyle w:val="Variable"/>
          <w:rFonts w:ascii="Times New Roman" w:hAnsi="Times New Roman"/>
        </w:rPr>
        <w:br/>
        <w:t>Fax:</w:t>
      </w:r>
      <w:r w:rsidRPr="00E752FD">
        <w:rPr>
          <w:rStyle w:val="Variable"/>
          <w:rFonts w:ascii="Times New Roman" w:hAnsi="Times New Roman"/>
        </w:rPr>
        <w:tab/>
        <w:t>+1 (303) 384-6901</w:t>
      </w:r>
      <w:r w:rsidRPr="00E752FD">
        <w:rPr>
          <w:rStyle w:val="Variable"/>
          <w:rFonts w:ascii="Times New Roman" w:hAnsi="Times New Roman"/>
        </w:rPr>
        <w:br/>
        <w:t xml:space="preserve">Web </w:t>
      </w:r>
      <w:r w:rsidR="002366B5">
        <w:rPr>
          <w:rStyle w:val="Variable"/>
          <w:rFonts w:ascii="Times New Roman" w:hAnsi="Times New Roman"/>
        </w:rPr>
        <w:t>s</w:t>
      </w:r>
      <w:r w:rsidRPr="00E752FD">
        <w:rPr>
          <w:rStyle w:val="Variable"/>
          <w:rFonts w:ascii="Times New Roman" w:hAnsi="Times New Roman"/>
        </w:rPr>
        <w:t>ite:</w:t>
      </w:r>
      <w:r w:rsidRPr="00E752FD">
        <w:rPr>
          <w:rStyle w:val="Variable"/>
          <w:rFonts w:ascii="Times New Roman" w:hAnsi="Times New Roman"/>
        </w:rPr>
        <w:tab/>
      </w:r>
      <w:hyperlink r:id="rId422" w:history="1">
        <w:r w:rsidRPr="00E752FD">
          <w:rPr>
            <w:rStyle w:val="Variable"/>
            <w:rFonts w:ascii="Times New Roman" w:hAnsi="Times New Roman"/>
          </w:rPr>
          <w:t>http://wind.nrel.gov/designcodes</w:t>
        </w:r>
      </w:hyperlink>
    </w:p>
    <w:p w:rsidR="00282F7C" w:rsidRPr="00CA0ED2" w:rsidRDefault="00282F7C" w:rsidP="00B57CE3">
      <w:pPr>
        <w:pStyle w:val="BodyTextIndent"/>
        <w:rPr>
          <w:rStyle w:val="Variable"/>
        </w:rPr>
        <w:sectPr w:rsidR="00282F7C" w:rsidRPr="00CA0ED2" w:rsidSect="00237259">
          <w:footerReference w:type="default" r:id="rId423"/>
          <w:pgSz w:w="12240" w:h="15840" w:code="1"/>
          <w:pgMar w:top="1440" w:right="1440" w:bottom="1440" w:left="1440" w:header="720" w:footer="720" w:gutter="0"/>
          <w:pgNumType w:start="1"/>
          <w:cols w:space="432"/>
        </w:sectPr>
      </w:pPr>
      <w:bookmarkStart w:id="277" w:name="_Toc108431559"/>
    </w:p>
    <w:p w:rsidR="00282F7C" w:rsidRDefault="00282F7C">
      <w:pPr>
        <w:pStyle w:val="Head1"/>
      </w:pPr>
      <w:bookmarkStart w:id="278" w:name="_Toc111947861"/>
      <w:bookmarkStart w:id="279" w:name="_Toc336257179"/>
      <w:r>
        <w:lastRenderedPageBreak/>
        <w:t>References</w:t>
      </w:r>
      <w:bookmarkEnd w:id="277"/>
      <w:bookmarkEnd w:id="278"/>
      <w:bookmarkEnd w:id="279"/>
    </w:p>
    <w:bookmarkStart w:id="280" w:name="_Ref77387652"/>
    <w:bookmarkStart w:id="281" w:name="_Ref67729278"/>
    <w:bookmarkStart w:id="282" w:name="_Ref67728780"/>
    <w:p w:rsidR="00F9717E" w:rsidRPr="006B1DDA" w:rsidRDefault="00013EBF" w:rsidP="00F9717E">
      <w:pPr>
        <w:pStyle w:val="NRELReferences"/>
      </w:pPr>
      <w:r>
        <w:fldChar w:fldCharType="begin"/>
      </w:r>
      <w:r w:rsidR="00F9717E">
        <w:instrText xml:space="preserve"> REF Reference_AeroDyn \h </w:instrText>
      </w:r>
      <w:r>
        <w:fldChar w:fldCharType="separate"/>
      </w:r>
      <w:r w:rsidR="00263541" w:rsidRPr="006F4C92">
        <w:t>[</w:t>
      </w:r>
      <w:r w:rsidR="00263541">
        <w:t>1</w:t>
      </w:r>
      <w:r w:rsidR="00263541" w:rsidRPr="006F4C92">
        <w:t>]</w:t>
      </w:r>
      <w:r>
        <w:fldChar w:fldCharType="end"/>
      </w:r>
      <w:r w:rsidR="00F9717E">
        <w:tab/>
      </w:r>
      <w:r w:rsidR="00562113" w:rsidRPr="00562113">
        <w:t xml:space="preserve">Laino, </w:t>
      </w:r>
      <w:r w:rsidR="000B162C" w:rsidRPr="00562113">
        <w:t>D</w:t>
      </w:r>
      <w:r w:rsidR="000B162C">
        <w:t>.</w:t>
      </w:r>
      <w:r w:rsidR="000B162C" w:rsidRPr="00562113">
        <w:t xml:space="preserve"> </w:t>
      </w:r>
      <w:r w:rsidR="00562113" w:rsidRPr="00562113">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Aerodynamics Computer Software AeroDyn</w:t>
      </w:r>
      <w:r w:rsidR="00562113" w:rsidRPr="00562113">
        <w:t>.</w:t>
      </w:r>
      <w:r w:rsidR="008533BD">
        <w:t xml:space="preserve"> </w:t>
      </w:r>
      <w:r w:rsidR="00711921" w:rsidRPr="00562113">
        <w:t>Salt Lake City, U</w:t>
      </w:r>
      <w:r w:rsidR="00711921">
        <w:t>T:</w:t>
      </w:r>
      <w:r w:rsidR="00711921" w:rsidRPr="00562113">
        <w:t xml:space="preserve"> </w:t>
      </w:r>
      <w:r w:rsidR="00562113" w:rsidRPr="00562113">
        <w:t>Windward Engineering,</w:t>
      </w:r>
      <w:r w:rsidR="001D5856">
        <w:t xml:space="preserve"> LC</w:t>
      </w:r>
      <w:r w:rsidR="00317009">
        <w:t>,</w:t>
      </w:r>
      <w:r w:rsidR="008533BD">
        <w:t xml:space="preserve"> </w:t>
      </w:r>
      <w:r w:rsidR="000B162C" w:rsidRPr="00562113">
        <w:t>December 2002</w:t>
      </w:r>
      <w:r w:rsidR="000B162C">
        <w:t>.</w:t>
      </w:r>
      <w:r w:rsidR="008533BD">
        <w:t xml:space="preserve"> </w:t>
      </w:r>
      <w:hyperlink r:id="rId424" w:history="1">
        <w:r w:rsidR="00F9717E" w:rsidRPr="00F845E0">
          <w:rPr>
            <w:rStyle w:val="Hyperlink"/>
          </w:rPr>
          <w:t>http://wind.nrel.gov/designcodes/simulators/aerodyn/</w:t>
        </w:r>
      </w:hyperlink>
      <w:r w:rsidR="00562113">
        <w:t>.</w:t>
      </w:r>
      <w:r w:rsidR="008533BD">
        <w:t xml:space="preserve"> </w:t>
      </w:r>
      <w:r w:rsidR="000B162C">
        <w:t>Accessed August 25, 2009.</w:t>
      </w:r>
    </w:p>
    <w:p w:rsidR="00DC197B" w:rsidRPr="00EE0978" w:rsidRDefault="00013EBF" w:rsidP="005E42D0">
      <w:pPr>
        <w:pStyle w:val="NRELReferences"/>
      </w:pPr>
      <w:r>
        <w:fldChar w:fldCharType="begin"/>
      </w:r>
      <w:r w:rsidR="00F9717E">
        <w:instrText xml:space="preserve"> REF Reference_FAST \h </w:instrText>
      </w:r>
      <w:r>
        <w:fldChar w:fldCharType="separate"/>
      </w:r>
      <w:r w:rsidR="00263541">
        <w:t>[2]</w:t>
      </w:r>
      <w:r>
        <w:fldChar w:fldCharType="end"/>
      </w:r>
      <w:r w:rsidR="00F9717E">
        <w:tab/>
      </w:r>
      <w:r w:rsidR="00EE0978" w:rsidRPr="00EE0978">
        <w:t>Jonkman, J. M.</w:t>
      </w:r>
      <w:r w:rsidR="000B162C">
        <w:t xml:space="preserve">; </w:t>
      </w:r>
      <w:r w:rsidR="00EE0978" w:rsidRPr="00EE0978">
        <w:t>Buhl Jr., M. L.</w:t>
      </w:r>
      <w:r w:rsidR="008533BD">
        <w:t xml:space="preserve"> </w:t>
      </w:r>
      <w:r w:rsidR="004179FA" w:rsidRPr="004179FA">
        <w:rPr>
          <w:i/>
        </w:rPr>
        <w:t>FAST User</w:t>
      </w:r>
      <w:r w:rsidR="000B162C">
        <w:rPr>
          <w:i/>
        </w:rPr>
        <w:t>’</w:t>
      </w:r>
      <w:r w:rsidR="004179FA" w:rsidRPr="004179FA">
        <w:rPr>
          <w:i/>
        </w:rPr>
        <w:t>s Guide</w:t>
      </w:r>
      <w:r w:rsidR="001D5856">
        <w:t>.</w:t>
      </w:r>
      <w:r w:rsidR="008533BD">
        <w:t xml:space="preserve"> </w:t>
      </w:r>
      <w:r w:rsidR="00EE0978" w:rsidRPr="00EE0978">
        <w:t>NREL/EL-500-29798.</w:t>
      </w:r>
      <w:r w:rsidR="008533BD">
        <w:t xml:space="preserve"> </w:t>
      </w:r>
      <w:r w:rsidR="001D5856" w:rsidRPr="00EE0978">
        <w:t>Golden, C</w:t>
      </w:r>
      <w:r w:rsidR="001D5856">
        <w:t>O</w:t>
      </w:r>
      <w:r w:rsidR="00856375">
        <w:t xml:space="preserve">: </w:t>
      </w:r>
      <w:r w:rsidR="00856375" w:rsidRPr="00EE0978">
        <w:t>National R</w:t>
      </w:r>
      <w:r w:rsidR="00856375">
        <w:t>enewable Energy Laboratory,</w:t>
      </w:r>
      <w:r w:rsidR="000B162C">
        <w:t xml:space="preserve"> August 2005.</w:t>
      </w:r>
      <w:r w:rsidR="008533BD">
        <w:t xml:space="preserve"> </w:t>
      </w:r>
      <w:hyperlink r:id="rId425" w:history="1">
        <w:r w:rsidR="00EE0978" w:rsidRPr="00EE0978">
          <w:rPr>
            <w:rStyle w:val="Hyperlink"/>
          </w:rPr>
          <w:t>http://wind.nrel.gov/designcodes/simulators/fast/</w:t>
        </w:r>
      </w:hyperlink>
      <w:r w:rsidR="000B162C">
        <w:t>.</w:t>
      </w:r>
      <w:r w:rsidR="008533BD">
        <w:t xml:space="preserve"> </w:t>
      </w:r>
      <w:r w:rsidR="000B162C">
        <w:t>Accessed August 25, 2009.</w:t>
      </w:r>
    </w:p>
    <w:p w:rsidR="00F9717E" w:rsidRPr="00DC197B" w:rsidRDefault="00013EBF" w:rsidP="005E42D0">
      <w:pPr>
        <w:pStyle w:val="NRELReferences"/>
      </w:pPr>
      <w:r>
        <w:fldChar w:fldCharType="begin"/>
      </w:r>
      <w:r w:rsidR="00F9717E">
        <w:instrText xml:space="preserve"> REF Reference_ADAMS \h </w:instrText>
      </w:r>
      <w:r>
        <w:fldChar w:fldCharType="separate"/>
      </w:r>
      <w:r w:rsidR="00263541">
        <w:t>[3]</w:t>
      </w:r>
      <w:r>
        <w:fldChar w:fldCharType="end"/>
      </w:r>
      <w:r w:rsidR="00F9717E">
        <w:tab/>
      </w:r>
      <w:r w:rsidR="000B162C">
        <w:t xml:space="preserve">MSC Software. </w:t>
      </w:r>
      <w:r w:rsidR="00292585">
        <w:t>2005</w:t>
      </w:r>
      <w:r w:rsidR="000B162C">
        <w:t>.</w:t>
      </w:r>
      <w:r w:rsidR="00292585">
        <w:t xml:space="preserve"> </w:t>
      </w:r>
      <w:r w:rsidR="00292585" w:rsidRPr="0068348E">
        <w:rPr>
          <w:i/>
        </w:rPr>
        <w:t>MSC.ADAMS</w:t>
      </w:r>
      <w:r w:rsidR="0068348E">
        <w:t>®</w:t>
      </w:r>
      <w:r w:rsidR="00292585">
        <w:t>.</w:t>
      </w:r>
      <w:r w:rsidR="008533BD">
        <w:t xml:space="preserve"> </w:t>
      </w:r>
      <w:r w:rsidR="0068348E">
        <w:t xml:space="preserve">MSC.Software Corporation, Santa Ana, CA. </w:t>
      </w:r>
      <w:hyperlink r:id="rId426" w:history="1">
        <w:r w:rsidR="000834E7" w:rsidRPr="00BB7561">
          <w:rPr>
            <w:rStyle w:val="Hyperlink"/>
          </w:rPr>
          <w:t>http://www.mscsoftware.com/</w:t>
        </w:r>
      </w:hyperlink>
      <w:r w:rsidR="00711921">
        <w:t>.</w:t>
      </w:r>
      <w:r w:rsidR="008533BD">
        <w:t xml:space="preserve"> </w:t>
      </w:r>
      <w:r w:rsidR="000B162C">
        <w:t>Accessed August 25, 2009.</w:t>
      </w:r>
    </w:p>
    <w:p w:rsidR="00282F7C" w:rsidRDefault="00013EBF" w:rsidP="005E42D0">
      <w:pPr>
        <w:pStyle w:val="NRELReferences"/>
      </w:pPr>
      <w:r>
        <w:fldChar w:fldCharType="begin"/>
      </w:r>
      <w:r w:rsidR="005D6F6E">
        <w:instrText xml:space="preserve"> REF Reference_SNLWIND \h </w:instrText>
      </w:r>
      <w:r>
        <w:fldChar w:fldCharType="separate"/>
      </w:r>
      <w:r w:rsidR="00263541">
        <w:t>[4]</w:t>
      </w:r>
      <w:r>
        <w:fldChar w:fldCharType="end"/>
      </w:r>
      <w:r w:rsidR="00EE6680">
        <w:tab/>
      </w:r>
      <w:r w:rsidR="00282F7C" w:rsidRPr="005E42D0">
        <w:t>Veers, P.S.</w:t>
      </w:r>
      <w:r w:rsidR="008533BD">
        <w:t xml:space="preserve"> </w:t>
      </w:r>
      <w:r w:rsidR="004179FA" w:rsidRPr="004179FA">
        <w:rPr>
          <w:i/>
        </w:rPr>
        <w:t>Three-Dimensional Wind Simulation</w:t>
      </w:r>
      <w:r w:rsidR="000B162C">
        <w:t>.</w:t>
      </w:r>
      <w:r w:rsidR="008533BD">
        <w:t xml:space="preserve"> </w:t>
      </w:r>
      <w:r w:rsidR="00282F7C" w:rsidRPr="005E42D0">
        <w:t>SAND88-0152</w:t>
      </w:r>
      <w:r w:rsidR="001D5856">
        <w:t>.</w:t>
      </w:r>
      <w:r w:rsidR="008533BD">
        <w:t xml:space="preserve"> </w:t>
      </w:r>
      <w:r w:rsidR="00282F7C">
        <w:t>Albuquerque, NM</w:t>
      </w:r>
      <w:r w:rsidR="00856375">
        <w:t xml:space="preserve">: </w:t>
      </w:r>
      <w:r w:rsidR="00856375" w:rsidRPr="005E42D0">
        <w:t>Sandia National Laboratories</w:t>
      </w:r>
      <w:r w:rsidR="00856375">
        <w:t>,</w:t>
      </w:r>
      <w:r w:rsidR="000B162C">
        <w:t xml:space="preserve"> </w:t>
      </w:r>
      <w:r w:rsidR="000B162C" w:rsidRPr="005E42D0">
        <w:t>March 1988</w:t>
      </w:r>
      <w:bookmarkEnd w:id="280"/>
      <w:r w:rsidR="000B162C">
        <w:t>.</w:t>
      </w:r>
    </w:p>
    <w:bookmarkStart w:id="283" w:name="_Ref77387718"/>
    <w:p w:rsidR="00282F7C" w:rsidRDefault="00013EBF" w:rsidP="005E42D0">
      <w:pPr>
        <w:pStyle w:val="NRELReferences"/>
      </w:pPr>
      <w:r>
        <w:fldChar w:fldCharType="begin"/>
      </w:r>
      <w:r w:rsidR="00EE6680">
        <w:instrText xml:space="preserve"> REF Reference_SNLWIND3D \h </w:instrText>
      </w:r>
      <w:r w:rsidR="005E42D0">
        <w:instrText xml:space="preserve"> \* MERGEFORMAT </w:instrText>
      </w:r>
      <w:r>
        <w:fldChar w:fldCharType="separate"/>
      </w:r>
      <w:r w:rsidR="00263541">
        <w:t>[5]</w:t>
      </w:r>
      <w:r>
        <w:fldChar w:fldCharType="end"/>
      </w:r>
      <w:r w:rsidR="00EE6680">
        <w:tab/>
      </w:r>
      <w:r w:rsidR="00282F7C">
        <w:t>Kelley, N.D.</w:t>
      </w:r>
      <w:r w:rsidR="008533BD">
        <w:t xml:space="preserve"> </w:t>
      </w:r>
      <w:r w:rsidR="004179FA" w:rsidRPr="004179FA">
        <w:rPr>
          <w:i/>
        </w:rPr>
        <w:t>Full Vector (3-D) Inflow Simulation in Natural and Wind Farm Environments Using an Expanded Version of the SNLWIND (VEERS) Turbulence Code</w:t>
      </w:r>
      <w:r w:rsidR="001D5856">
        <w:t>.</w:t>
      </w:r>
      <w:r w:rsidR="008533BD">
        <w:t xml:space="preserve"> </w:t>
      </w:r>
      <w:r w:rsidR="00282F7C">
        <w:t>NREL/TP-442-5225</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07461F">
        <w:t>November 1992</w:t>
      </w:r>
      <w:r w:rsidR="00282F7C">
        <w:t>.</w:t>
      </w:r>
      <w:bookmarkEnd w:id="283"/>
    </w:p>
    <w:p w:rsidR="000D52D2" w:rsidRDefault="00013EBF" w:rsidP="000D52D2">
      <w:pPr>
        <w:pStyle w:val="NRELReferences"/>
      </w:pPr>
      <w:r>
        <w:fldChar w:fldCharType="begin"/>
      </w:r>
      <w:r w:rsidR="008773FF">
        <w:instrText xml:space="preserve"> REF Reference_BLADED \h </w:instrText>
      </w:r>
      <w:r>
        <w:fldChar w:fldCharType="separate"/>
      </w:r>
      <w:r w:rsidR="00263541">
        <w:t>[6]</w:t>
      </w:r>
      <w:r>
        <w:fldChar w:fldCharType="end"/>
      </w:r>
      <w:r w:rsidR="000D52D2">
        <w:tab/>
        <w:t>Bossanyi, E.A.</w:t>
      </w:r>
      <w:r w:rsidR="008533BD">
        <w:t xml:space="preserve"> </w:t>
      </w:r>
      <w:r w:rsidR="004179FA" w:rsidRPr="004179FA">
        <w:rPr>
          <w:i/>
        </w:rPr>
        <w:t>GH Bladed Version 3.6 User Manual</w:t>
      </w:r>
      <w:r w:rsidR="000D52D2">
        <w:t>.</w:t>
      </w:r>
      <w:r w:rsidR="008533BD">
        <w:t xml:space="preserve"> </w:t>
      </w:r>
      <w:r w:rsidR="000D52D2">
        <w:t>Document 282/BR/010 Issue 12.</w:t>
      </w:r>
      <w:r w:rsidR="008533BD">
        <w:t xml:space="preserve"> </w:t>
      </w:r>
      <w:r w:rsidR="000D52D2">
        <w:t>Garrad Hassan and Partners Limited</w:t>
      </w:r>
      <w:r w:rsidR="005F214C">
        <w:t>,</w:t>
      </w:r>
      <w:r w:rsidR="00E00FFC">
        <w:t xml:space="preserve"> 2003.</w:t>
      </w:r>
    </w:p>
    <w:p w:rsidR="00A20D44" w:rsidRDefault="00013EBF" w:rsidP="000D52D2">
      <w:pPr>
        <w:pStyle w:val="NRELReferences"/>
      </w:pPr>
      <w:r>
        <w:fldChar w:fldCharType="begin"/>
      </w:r>
      <w:r w:rsidR="00A20D44">
        <w:instrText xml:space="preserve"> REF Reference_SNWIND \h </w:instrText>
      </w:r>
      <w:r>
        <w:fldChar w:fldCharType="separate"/>
      </w:r>
      <w:r w:rsidR="00263541">
        <w:t>[7]</w:t>
      </w:r>
      <w:r>
        <w:fldChar w:fldCharType="end"/>
      </w:r>
      <w:r w:rsidR="00A20D44">
        <w:tab/>
        <w:t>Buhl, M.L. Jr.</w:t>
      </w:r>
      <w:r w:rsidR="008533BD">
        <w:t xml:space="preserve"> </w:t>
      </w:r>
      <w:hyperlink r:id="rId427" w:history="1">
        <w:r w:rsidR="004179FA" w:rsidRPr="004179FA">
          <w:rPr>
            <w:rStyle w:val="Hyperlink"/>
            <w:i/>
          </w:rPr>
          <w:t>SNwind User’s Guide</w:t>
        </w:r>
      </w:hyperlink>
      <w:r w:rsidR="004179FA" w:rsidRPr="004179FA">
        <w:rPr>
          <w:i/>
        </w:rPr>
        <w:t>.</w:t>
      </w:r>
      <w:r w:rsidR="008533BD">
        <w:rPr>
          <w:i/>
        </w:rPr>
        <w:t xml:space="preserve"> </w:t>
      </w:r>
      <w:r w:rsidR="00A20D44">
        <w:t>NREL/EL-500-30121</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E00FFC">
        <w:t>October 2001.</w:t>
      </w:r>
    </w:p>
    <w:p w:rsidR="00FE5FDE" w:rsidRPr="008D66B9" w:rsidRDefault="00EF16FA" w:rsidP="00FE5FDE">
      <w:pPr>
        <w:pStyle w:val="NRELReferences"/>
      </w:pPr>
      <w:r>
        <w:fldChar w:fldCharType="begin"/>
      </w:r>
      <w:r>
        <w:instrText xml:space="preserve"> REF Reference_FFTPACK \h  \* MERGEFORMAT </w:instrText>
      </w:r>
      <w:r>
        <w:fldChar w:fldCharType="separate"/>
      </w:r>
      <w:r w:rsidR="00263541" w:rsidRPr="00EB488C">
        <w:t>[</w:t>
      </w:r>
      <w:r w:rsidR="00263541">
        <w:t>8</w:t>
      </w:r>
      <w:r w:rsidR="00263541" w:rsidRPr="00EB488C">
        <w:t>]</w:t>
      </w:r>
      <w:r>
        <w:fldChar w:fldCharType="end"/>
      </w:r>
      <w:r w:rsidR="00FE5FDE">
        <w:tab/>
      </w:r>
      <w:r w:rsidR="00FE5FDE" w:rsidRPr="008D66B9">
        <w:t>Swarztrauber</w:t>
      </w:r>
      <w:r w:rsidR="00FE5FDE">
        <w:t>, P.N.</w:t>
      </w:r>
      <w:r w:rsidR="008533BD">
        <w:t xml:space="preserve"> </w:t>
      </w:r>
      <w:r w:rsidR="004179FA" w:rsidRPr="004179FA">
        <w:rPr>
          <w:i/>
        </w:rPr>
        <w:t xml:space="preserve">FFTPACK </w:t>
      </w:r>
      <w:r w:rsidR="00E00FFC">
        <w:rPr>
          <w:i/>
        </w:rPr>
        <w:t>V</w:t>
      </w:r>
      <w:r w:rsidR="004179FA" w:rsidRPr="004179FA">
        <w:rPr>
          <w:i/>
        </w:rPr>
        <w:t>ersion 4.1</w:t>
      </w:r>
      <w:r w:rsidR="00FE5FDE">
        <w:t>.</w:t>
      </w:r>
      <w:r w:rsidR="008533BD">
        <w:t xml:space="preserve"> </w:t>
      </w:r>
      <w:r w:rsidR="00856375">
        <w:t xml:space="preserve">Boulder, CO: </w:t>
      </w:r>
      <w:r w:rsidR="00FE5FDE">
        <w:t xml:space="preserve">National Center for Atmospheric Research, </w:t>
      </w:r>
      <w:r w:rsidR="00E00FFC">
        <w:t>November 1988</w:t>
      </w:r>
      <w:r w:rsidR="00FE5FDE">
        <w:t>.</w:t>
      </w:r>
      <w:r w:rsidR="008533BD">
        <w:t xml:space="preserve"> </w:t>
      </w:r>
      <w:hyperlink r:id="rId428" w:history="1">
        <w:r w:rsidR="00FE5FDE" w:rsidRPr="008D66B9">
          <w:rPr>
            <w:rStyle w:val="Hyperlink"/>
          </w:rPr>
          <w:t>http://www.scd.ucar.edu/softlib/FFTPACK.html</w:t>
        </w:r>
      </w:hyperlink>
      <w:r w:rsidR="00FE5FDE">
        <w:t>.</w:t>
      </w:r>
      <w:r w:rsidR="008533BD">
        <w:t xml:space="preserve"> </w:t>
      </w:r>
      <w:r w:rsidR="000B162C">
        <w:t>Accessed August 25, 2009</w:t>
      </w:r>
      <w:r w:rsidR="00856375">
        <w:t>.</w:t>
      </w:r>
    </w:p>
    <w:p w:rsidR="006F4C92" w:rsidRDefault="00013EBF" w:rsidP="000D52D2">
      <w:pPr>
        <w:pStyle w:val="NRELReferences"/>
      </w:pPr>
      <w:r>
        <w:fldChar w:fldCharType="begin"/>
      </w:r>
      <w:r w:rsidR="006F4C92">
        <w:instrText xml:space="preserve"> REF Reference_Overview \h </w:instrText>
      </w:r>
      <w:r>
        <w:fldChar w:fldCharType="separate"/>
      </w:r>
      <w:r w:rsidR="00263541" w:rsidRPr="006F4C92">
        <w:t>[</w:t>
      </w:r>
      <w:r w:rsidR="00263541">
        <w:t>9</w:t>
      </w:r>
      <w:r w:rsidR="00263541" w:rsidRPr="006F4C92">
        <w:t>]</w:t>
      </w:r>
      <w:r>
        <w:fldChar w:fldCharType="end"/>
      </w:r>
      <w:r w:rsidR="006F4C92">
        <w:tab/>
        <w:t>Kelley, N.D.</w:t>
      </w:r>
      <w:r w:rsidR="00E00FFC">
        <w:t xml:space="preserve">; </w:t>
      </w:r>
      <w:r w:rsidR="006F4C92">
        <w:t>Jonkman, B.J.</w:t>
      </w:r>
      <w:r w:rsidR="008533BD">
        <w:t xml:space="preserve"> </w:t>
      </w:r>
      <w:hyperlink r:id="rId429" w:history="1">
        <w:r w:rsidR="004179FA" w:rsidRPr="004179FA">
          <w:rPr>
            <w:rStyle w:val="Hyperlink"/>
            <w:i/>
          </w:rPr>
          <w:t>Overview of the TurbSim Stochastic Inflow Turbulence Simulator Version 1.21</w:t>
        </w:r>
      </w:hyperlink>
      <w:r w:rsidR="00E00FFC">
        <w:t>.</w:t>
      </w:r>
      <w:r w:rsidR="008533BD">
        <w:t xml:space="preserve"> </w:t>
      </w:r>
      <w:r w:rsidR="00572A93">
        <w:t>NREL/</w:t>
      </w:r>
      <w:r w:rsidR="00FE5FDE">
        <w:t>TP</w:t>
      </w:r>
      <w:r w:rsidR="00572A93">
        <w:t>-500-</w:t>
      </w:r>
      <w:r w:rsidR="00FE5FDE">
        <w:t>41137</w:t>
      </w:r>
      <w:r w:rsidR="001D5856">
        <w:t>.</w:t>
      </w:r>
      <w:r w:rsidR="008533BD">
        <w:t xml:space="preserve"> </w:t>
      </w:r>
      <w:r w:rsidR="00572A93">
        <w:t>National Renewable Energy Laboratory, Golden, C</w:t>
      </w:r>
      <w:r w:rsidR="001D5856">
        <w:t>O</w:t>
      </w:r>
      <w:r w:rsidR="00E00FFC">
        <w:t>, March 2007</w:t>
      </w:r>
      <w:r w:rsidR="00572A93">
        <w:t>.</w:t>
      </w:r>
    </w:p>
    <w:p w:rsidR="000D52D2" w:rsidRDefault="00013EBF" w:rsidP="005E42D0">
      <w:pPr>
        <w:pStyle w:val="NRELReferences"/>
      </w:pPr>
      <w:r>
        <w:fldChar w:fldCharType="begin"/>
      </w:r>
      <w:r w:rsidR="000D52D2">
        <w:instrText xml:space="preserve"> REF Reference_InstallingNWTC \h </w:instrText>
      </w:r>
      <w:r>
        <w:fldChar w:fldCharType="separate"/>
      </w:r>
      <w:r w:rsidR="00263541">
        <w:t>[10]</w:t>
      </w:r>
      <w:r>
        <w:fldChar w:fldCharType="end"/>
      </w:r>
      <w:r w:rsidR="000D52D2">
        <w:tab/>
      </w:r>
      <w:r w:rsidR="000D52D2" w:rsidRPr="000D52D2">
        <w:t>Buhl, Jr. M.L.</w:t>
      </w:r>
      <w:r w:rsidR="008533BD">
        <w:t xml:space="preserve"> </w:t>
      </w:r>
      <w:hyperlink r:id="rId430" w:history="1">
        <w:r w:rsidR="004179FA" w:rsidRPr="004179FA">
          <w:rPr>
            <w:rStyle w:val="Hyperlink"/>
            <w:i/>
          </w:rPr>
          <w:t>Installing NWTC Design Codes on PCs Running Windows NT®</w:t>
        </w:r>
      </w:hyperlink>
      <w:r w:rsidR="000D52D2" w:rsidRPr="000D52D2">
        <w:t>. NREL/E</w:t>
      </w:r>
      <w:r w:rsidR="000D52D2">
        <w:t>L</w:t>
      </w:r>
      <w:r w:rsidR="000D52D2" w:rsidRPr="000D52D2">
        <w:t>-500-29384</w:t>
      </w:r>
      <w:r w:rsidR="001D5856">
        <w:t>.</w:t>
      </w:r>
      <w:r w:rsidR="008533BD">
        <w:t xml:space="preserve"> </w:t>
      </w:r>
      <w:r w:rsidR="00856375" w:rsidRPr="000D52D2">
        <w:t>Golden, C</w:t>
      </w:r>
      <w:r w:rsidR="00856375">
        <w:t xml:space="preserve">O: </w:t>
      </w:r>
      <w:r w:rsidR="000D52D2" w:rsidRPr="000D52D2">
        <w:t xml:space="preserve">National Renewable Energy Laboratory, </w:t>
      </w:r>
      <w:r w:rsidR="00E00FFC">
        <w:t>December 2000</w:t>
      </w:r>
      <w:r w:rsidR="000D52D2" w:rsidRPr="000D52D2">
        <w:t>.</w:t>
      </w:r>
    </w:p>
    <w:p w:rsidR="000834E7" w:rsidRPr="000834E7" w:rsidRDefault="00013EBF" w:rsidP="005E42D0">
      <w:pPr>
        <w:pStyle w:val="NRELReferences"/>
      </w:pPr>
      <w:r>
        <w:fldChar w:fldCharType="begin"/>
      </w:r>
      <w:r w:rsidR="000834E7">
        <w:instrText xml:space="preserve"> REF Reference_MATLAB \h </w:instrText>
      </w:r>
      <w:r>
        <w:fldChar w:fldCharType="separate"/>
      </w:r>
      <w:r w:rsidR="00263541">
        <w:t xml:space="preserve"> [11]</w:t>
      </w:r>
      <w:r>
        <w:fldChar w:fldCharType="end"/>
      </w:r>
      <w:r w:rsidR="000834E7">
        <w:tab/>
      </w:r>
      <w:r w:rsidR="00856375">
        <w:t>The MathWorks.</w:t>
      </w:r>
      <w:r w:rsidR="008533BD">
        <w:t xml:space="preserve"> </w:t>
      </w:r>
      <w:r w:rsidR="00856375">
        <w:t>2008.</w:t>
      </w:r>
      <w:r w:rsidR="008533BD">
        <w:t xml:space="preserve"> </w:t>
      </w:r>
      <w:r w:rsidR="000834E7">
        <w:rPr>
          <w:i/>
        </w:rPr>
        <w:t>MATLAB®</w:t>
      </w:r>
      <w:r w:rsidR="00861AAD">
        <w:rPr>
          <w:i/>
        </w:rPr>
        <w:t>.</w:t>
      </w:r>
      <w:r w:rsidR="008533BD">
        <w:t xml:space="preserve"> </w:t>
      </w:r>
      <w:r w:rsidR="000834E7" w:rsidRPr="000834E7">
        <w:t>Natick, MA</w:t>
      </w:r>
      <w:r w:rsidR="000834E7">
        <w:t xml:space="preserve">. </w:t>
      </w:r>
      <w:hyperlink r:id="rId431" w:history="1">
        <w:r w:rsidR="000834E7" w:rsidRPr="000834E7">
          <w:rPr>
            <w:rStyle w:val="Hyperlink"/>
          </w:rPr>
          <w:t>http://www.mathworks.com/</w:t>
        </w:r>
      </w:hyperlink>
      <w:r w:rsidR="005F214C">
        <w:t>.</w:t>
      </w:r>
      <w:r w:rsidR="000B162C">
        <w:t xml:space="preserve"> Accessed August 25, 2009</w:t>
      </w:r>
      <w:r w:rsidR="00856375">
        <w:t>.</w:t>
      </w:r>
    </w:p>
    <w:p w:rsidR="006F52E7" w:rsidRPr="00225255" w:rsidRDefault="00EF16FA" w:rsidP="005E42D0">
      <w:pPr>
        <w:pStyle w:val="NRELReferences"/>
      </w:pPr>
      <w:r>
        <w:fldChar w:fldCharType="begin"/>
      </w:r>
      <w:r>
        <w:instrText xml:space="preserve"> REF Reference_LAPACK \h  \* MERGEFORMAT </w:instrText>
      </w:r>
      <w:r>
        <w:fldChar w:fldCharType="separate"/>
      </w:r>
      <w:r w:rsidR="00263541">
        <w:t>[12]</w:t>
      </w:r>
      <w:r>
        <w:fldChar w:fldCharType="end"/>
      </w:r>
      <w:r w:rsidR="0025609C">
        <w:tab/>
      </w:r>
      <w:r w:rsidR="00225255">
        <w:t>Anderson, E.; Bai, Z.; Bischof, C.; Blackford, S.; Demmel, J.; Dongarra, J.; Du Croz, J.; Greenbaum, A.; Hammarling, S.; McKenney, A</w:t>
      </w:r>
      <w:r w:rsidR="00084975">
        <w:t>.</w:t>
      </w:r>
      <w:r w:rsidR="00225255">
        <w:t>; Sorensen, D.</w:t>
      </w:r>
      <w:r w:rsidR="008533BD">
        <w:t xml:space="preserve"> </w:t>
      </w:r>
      <w:r w:rsidR="004179FA" w:rsidRPr="004179FA">
        <w:rPr>
          <w:i/>
        </w:rPr>
        <w:t xml:space="preserve">LAPACK User’s Guide, </w:t>
      </w:r>
      <w:r w:rsidR="004179FA" w:rsidRPr="004179FA">
        <w:t>3</w:t>
      </w:r>
      <w:r w:rsidR="004179FA" w:rsidRPr="005C5B70">
        <w:rPr>
          <w:vertAlign w:val="superscript"/>
        </w:rPr>
        <w:t>rd</w:t>
      </w:r>
      <w:r w:rsidR="007404AE">
        <w:t xml:space="preserve"> e</w:t>
      </w:r>
      <w:r w:rsidR="004179FA" w:rsidRPr="004179FA">
        <w:t>dition</w:t>
      </w:r>
      <w:r w:rsidR="0025609C">
        <w:t>.</w:t>
      </w:r>
      <w:r w:rsidR="008533BD">
        <w:t xml:space="preserve"> </w:t>
      </w:r>
      <w:r w:rsidR="00856375" w:rsidRPr="00225255">
        <w:t>Philadelphia, PA</w:t>
      </w:r>
      <w:r w:rsidR="00856375">
        <w:t xml:space="preserve">: </w:t>
      </w:r>
      <w:r w:rsidR="00225255">
        <w:t>Society for Industrial and Applied Mathematics</w:t>
      </w:r>
      <w:r w:rsidR="001D5856">
        <w:t>,</w:t>
      </w:r>
      <w:r w:rsidR="00856375" w:rsidRPr="00856375">
        <w:t xml:space="preserve"> </w:t>
      </w:r>
      <w:r w:rsidR="00856375">
        <w:t>August 1999.</w:t>
      </w:r>
      <w:r w:rsidR="008533BD">
        <w:t xml:space="preserve"> </w:t>
      </w:r>
      <w:hyperlink r:id="rId432" w:history="1">
        <w:r w:rsidR="00225255" w:rsidRPr="00800C0D">
          <w:rPr>
            <w:rStyle w:val="Hyperlink"/>
          </w:rPr>
          <w:t>http://www.netlib.org/lapack</w:t>
        </w:r>
      </w:hyperlink>
      <w:r w:rsidR="00225255">
        <w:t>.</w:t>
      </w:r>
      <w:r w:rsidR="008533BD">
        <w:t xml:space="preserve"> </w:t>
      </w:r>
      <w:r w:rsidR="000B162C">
        <w:t>Accessed August 25, 2009</w:t>
      </w:r>
      <w:r w:rsidR="007E6636">
        <w:t>.</w:t>
      </w:r>
    </w:p>
    <w:p w:rsidR="006E72D5" w:rsidRPr="006E72D5" w:rsidRDefault="00EF16FA" w:rsidP="005E42D0">
      <w:pPr>
        <w:pStyle w:val="NRELReferences"/>
      </w:pPr>
      <w:r>
        <w:fldChar w:fldCharType="begin"/>
      </w:r>
      <w:r>
        <w:instrText xml:space="preserve"> REF Reference_BLAS \h  \* MERGEFORMAT </w:instrText>
      </w:r>
      <w:r>
        <w:fldChar w:fldCharType="separate"/>
      </w:r>
      <w:r w:rsidR="00263541">
        <w:t>[13]</w:t>
      </w:r>
      <w:r>
        <w:fldChar w:fldCharType="end"/>
      </w:r>
      <w:r w:rsidR="0045798D">
        <w:tab/>
      </w:r>
      <w:r w:rsidR="006E72D5" w:rsidRPr="006E72D5">
        <w:t>Lawson, C.L.</w:t>
      </w:r>
      <w:r w:rsidR="006E72D5">
        <w:t>;</w:t>
      </w:r>
      <w:r w:rsidR="006E72D5" w:rsidRPr="006E72D5">
        <w:t xml:space="preserve"> Hanson,</w:t>
      </w:r>
      <w:r w:rsidR="006E72D5">
        <w:t xml:space="preserve"> </w:t>
      </w:r>
      <w:r w:rsidR="006E72D5" w:rsidRPr="006E72D5">
        <w:t>R.J.</w:t>
      </w:r>
      <w:r w:rsidR="006E72D5">
        <w:t>;</w:t>
      </w:r>
      <w:r w:rsidR="006E72D5" w:rsidRPr="006E72D5">
        <w:t xml:space="preserve"> Kincaid, D.</w:t>
      </w:r>
      <w:r w:rsidR="006E72D5">
        <w:t>;</w:t>
      </w:r>
      <w:r w:rsidR="006E72D5" w:rsidRPr="006E72D5">
        <w:t xml:space="preserve"> Krogh, F.T.</w:t>
      </w:r>
      <w:r w:rsidR="008533BD">
        <w:t xml:space="preserve"> </w:t>
      </w:r>
      <w:r w:rsidR="006E72D5">
        <w:t>“</w:t>
      </w:r>
      <w:r w:rsidR="006E72D5" w:rsidRPr="006E72D5">
        <w:t>Basic Linear Algebra Subprograms for FORTRAN usage</w:t>
      </w:r>
      <w:r w:rsidR="001D5856">
        <w:t>.</w:t>
      </w:r>
      <w:r w:rsidR="006E72D5">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5, </w:t>
      </w:r>
      <w:r w:rsidR="00A57320">
        <w:t xml:space="preserve">September </w:t>
      </w:r>
      <w:r w:rsidR="00A57320" w:rsidRPr="006E72D5">
        <w:t>1979</w:t>
      </w:r>
      <w:r w:rsidR="00A57320">
        <w:t xml:space="preserve">; </w:t>
      </w:r>
      <w:r w:rsidR="006E72D5" w:rsidRPr="006E72D5">
        <w:t>pp. 308-323.</w:t>
      </w:r>
    </w:p>
    <w:p w:rsidR="006E72D5" w:rsidRPr="006E72D5" w:rsidRDefault="00EF16FA" w:rsidP="005E42D0">
      <w:pPr>
        <w:pStyle w:val="NRELReferences"/>
      </w:pPr>
      <w:r>
        <w:lastRenderedPageBreak/>
        <w:fldChar w:fldCharType="begin"/>
      </w:r>
      <w:r>
        <w:instrText xml:space="preserve"> REF Reference_BLAS2 \h  \* MERGEFORMAT </w:instrText>
      </w:r>
      <w:r>
        <w:fldChar w:fldCharType="separate"/>
      </w:r>
      <w:r w:rsidR="00263541">
        <w:t>[14]</w:t>
      </w:r>
      <w:r>
        <w:fldChar w:fldCharType="end"/>
      </w:r>
      <w:r w:rsidR="0045798D">
        <w:tab/>
      </w:r>
      <w:r w:rsidR="006E72D5" w:rsidRPr="006E72D5">
        <w:t xml:space="preserve">Dongarra, </w:t>
      </w:r>
      <w:r w:rsidR="0045798D" w:rsidRPr="006E72D5">
        <w:t>J.J.</w:t>
      </w:r>
      <w:r w:rsidR="0045798D">
        <w:t>;</w:t>
      </w:r>
      <w:r w:rsidR="006E72D5" w:rsidRPr="006E72D5">
        <w:t xml:space="preserve"> Du Croz,</w:t>
      </w:r>
      <w:r w:rsidR="0045798D" w:rsidRPr="006E72D5">
        <w:t xml:space="preserve"> J.</w:t>
      </w:r>
      <w:r w:rsidR="0045798D">
        <w:t>;</w:t>
      </w:r>
      <w:r w:rsidR="006E72D5" w:rsidRPr="006E72D5">
        <w:t xml:space="preserve"> Hammarling,</w:t>
      </w:r>
      <w:r w:rsidR="0045798D" w:rsidRPr="006E72D5">
        <w:t xml:space="preserve"> S.</w:t>
      </w:r>
      <w:r w:rsidR="0045798D">
        <w:t>;</w:t>
      </w:r>
      <w:r w:rsidR="006E72D5" w:rsidRPr="006E72D5">
        <w:t xml:space="preserve"> and Hanson,</w:t>
      </w:r>
      <w:r w:rsidR="0045798D" w:rsidRPr="006E72D5">
        <w:t xml:space="preserve"> R.J</w:t>
      </w:r>
      <w:r w:rsidR="008533BD">
        <w:t xml:space="preserve">. </w:t>
      </w:r>
      <w:r w:rsidR="0045798D">
        <w:t>“</w:t>
      </w:r>
      <w:r w:rsidR="006E72D5" w:rsidRPr="006E72D5">
        <w:t>An extended set of FORTRAN Basic Linear Algebra Subprograms</w:t>
      </w:r>
      <w:r w:rsidR="0045798D">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14, </w:t>
      </w:r>
      <w:r w:rsidR="00A57320">
        <w:t xml:space="preserve">March </w:t>
      </w:r>
      <w:r w:rsidR="00A57320" w:rsidRPr="006E72D5">
        <w:t>1988</w:t>
      </w:r>
      <w:r w:rsidR="00A57320">
        <w:t xml:space="preserve">; </w:t>
      </w:r>
      <w:r w:rsidR="006E72D5" w:rsidRPr="006E72D5">
        <w:t>pp. 1-17.</w:t>
      </w:r>
    </w:p>
    <w:p w:rsidR="002F0A5E" w:rsidRDefault="00EF16FA" w:rsidP="002F0A5E">
      <w:pPr>
        <w:pStyle w:val="NRELReferences"/>
      </w:pPr>
      <w:r>
        <w:fldChar w:fldCharType="begin"/>
      </w:r>
      <w:r>
        <w:instrText xml:space="preserve"> REF Reference_RanLuxF90 \h  \* MERGEFORMAT </w:instrText>
      </w:r>
      <w:r>
        <w:fldChar w:fldCharType="separate"/>
      </w:r>
      <w:r w:rsidR="00263541">
        <w:t>[15]</w:t>
      </w:r>
      <w:r>
        <w:fldChar w:fldCharType="end"/>
      </w:r>
      <w:r w:rsidR="006F52E7">
        <w:tab/>
        <w:t>Meissner, Loren P.</w:t>
      </w:r>
      <w:r w:rsidR="0025609C">
        <w:t xml:space="preserve"> (</w:t>
      </w:r>
      <w:r w:rsidR="00AC3E98">
        <w:t xml:space="preserve">August </w:t>
      </w:r>
      <w:r w:rsidR="006F52E7">
        <w:t>1995</w:t>
      </w:r>
      <w:r w:rsidR="0025609C">
        <w:t>)</w:t>
      </w:r>
      <w:r w:rsidR="008533BD">
        <w:t xml:space="preserve"> </w:t>
      </w:r>
      <w:r w:rsidR="00AC3E98">
        <w:t>“ranlux.f90</w:t>
      </w:r>
      <w:r w:rsidR="0025609C">
        <w:t>.</w:t>
      </w:r>
      <w:r w:rsidR="00AC3E98">
        <w:t>”</w:t>
      </w:r>
      <w:r w:rsidR="008533BD">
        <w:t xml:space="preserve"> </w:t>
      </w:r>
      <w:hyperlink r:id="rId433" w:history="1">
        <w:r w:rsidR="00AC3E98" w:rsidRPr="00225255">
          <w:rPr>
            <w:rStyle w:val="Hyperlink"/>
          </w:rPr>
          <w:t>http://flash.uchicago.edu/~tomek/htmls/refs/ranlux.f90.html</w:t>
        </w:r>
      </w:hyperlink>
      <w:r w:rsidR="00225255">
        <w:t>.</w:t>
      </w:r>
      <w:r w:rsidR="008533BD">
        <w:t xml:space="preserve"> </w:t>
      </w:r>
      <w:r w:rsidR="000B162C">
        <w:t xml:space="preserve">Accessed </w:t>
      </w:r>
      <w:r w:rsidR="00357897">
        <w:t>October 19,</w:t>
      </w:r>
      <w:r w:rsidR="000B162C">
        <w:t xml:space="preserve"> 200</w:t>
      </w:r>
      <w:r w:rsidR="00357897">
        <w:t>5</w:t>
      </w:r>
      <w:r w:rsidR="008C6455">
        <w:t>.</w:t>
      </w:r>
      <w:r w:rsidR="008533BD">
        <w:t xml:space="preserve"> </w:t>
      </w:r>
      <w:r w:rsidR="008C6455">
        <w:t>Copy of document on file with the author.</w:t>
      </w:r>
    </w:p>
    <w:p w:rsidR="005C0BBF" w:rsidRPr="005C0BBF" w:rsidRDefault="00EF16FA" w:rsidP="005E42D0">
      <w:pPr>
        <w:pStyle w:val="NRELReferences"/>
      </w:pPr>
      <w:r>
        <w:fldChar w:fldCharType="begin"/>
      </w:r>
      <w:r>
        <w:instrText xml:space="preserve"> REF Reference_NWTCsubs \h  \* MERGEFORMAT </w:instrText>
      </w:r>
      <w:r>
        <w:fldChar w:fldCharType="separate"/>
      </w:r>
      <w:r w:rsidR="00263541">
        <w:t>[16]</w:t>
      </w:r>
      <w:r>
        <w:fldChar w:fldCharType="end"/>
      </w:r>
      <w:r w:rsidR="005C0BBF">
        <w:tab/>
      </w:r>
      <w:r w:rsidR="005C0BBF" w:rsidRPr="005C0BBF">
        <w:t>Buhl, M.L., Jr.</w:t>
      </w:r>
      <w:r w:rsidR="008533BD">
        <w:t xml:space="preserve"> </w:t>
      </w:r>
      <w:r w:rsidR="002F0A5E">
        <w:t>“</w:t>
      </w:r>
      <w:r w:rsidR="004179FA" w:rsidRPr="004179FA">
        <w:t>NWTC Subroutine Library</w:t>
      </w:r>
      <w:r w:rsidR="002F0A5E">
        <w:t>”</w:t>
      </w:r>
      <w:r w:rsidR="002F0A5E" w:rsidRPr="005C0BBF" w:rsidDel="002F0A5E">
        <w:t xml:space="preserve"> </w:t>
      </w:r>
      <w:r w:rsidR="004179FA" w:rsidRPr="004179FA">
        <w:rPr>
          <w:i/>
        </w:rPr>
        <w:t>NWTC Design Codes</w:t>
      </w:r>
      <w:r w:rsidR="002F0A5E">
        <w:rPr>
          <w:i/>
        </w:rPr>
        <w:t>,</w:t>
      </w:r>
      <w:r w:rsidR="005C0BBF" w:rsidRPr="005C0BBF">
        <w:t xml:space="preserve"> </w:t>
      </w:r>
      <w:hyperlink r:id="rId434" w:history="1">
        <w:r w:rsidR="005C0BBF" w:rsidRPr="005C0BBF">
          <w:rPr>
            <w:rStyle w:val="Hyperlink"/>
          </w:rPr>
          <w:t>http://wind.nrel.gov/designcodes/miscellaneous/nwtc_subs</w:t>
        </w:r>
      </w:hyperlink>
      <w:r w:rsidR="005C0BBF" w:rsidRPr="005C0BBF">
        <w:t>.</w:t>
      </w:r>
      <w:r w:rsidR="008533BD">
        <w:t xml:space="preserve"> </w:t>
      </w:r>
      <w:r w:rsidR="005C0BBF" w:rsidRPr="005C0BBF">
        <w:t xml:space="preserve">Last modified </w:t>
      </w:r>
      <w:r w:rsidR="00CD3CAB">
        <w:t>18-Jan-2008</w:t>
      </w:r>
      <w:r w:rsidR="005C0BBF" w:rsidRPr="005C0BBF">
        <w:t xml:space="preserve">; </w:t>
      </w:r>
      <w:r w:rsidR="000B162C">
        <w:t>Accessed August 25, 2009</w:t>
      </w:r>
      <w:r w:rsidR="005C0BBF" w:rsidRPr="005C0BBF">
        <w:t>.</w:t>
      </w:r>
    </w:p>
    <w:bookmarkStart w:id="284" w:name="_Ref77478304"/>
    <w:bookmarkStart w:id="285" w:name="_Ref77134986"/>
    <w:p w:rsidR="00282F7C" w:rsidRDefault="00013EBF" w:rsidP="005E42D0">
      <w:pPr>
        <w:pStyle w:val="NRELReferences"/>
      </w:pPr>
      <w:r>
        <w:fldChar w:fldCharType="begin"/>
      </w:r>
      <w:r w:rsidR="008255C1">
        <w:instrText xml:space="preserve"> REF Reference_Lecuyer \h </w:instrText>
      </w:r>
      <w:r>
        <w:fldChar w:fldCharType="separate"/>
      </w:r>
      <w:r w:rsidR="00263541">
        <w:t>[17]</w:t>
      </w:r>
      <w:r>
        <w:fldChar w:fldCharType="end"/>
      </w:r>
      <w:r w:rsidR="008255C1">
        <w:tab/>
      </w:r>
      <w:r w:rsidR="00282F7C">
        <w:t>L'ecuyer, P.</w:t>
      </w:r>
      <w:r w:rsidR="008533BD">
        <w:t xml:space="preserve"> </w:t>
      </w:r>
      <w:r w:rsidR="00282F7C">
        <w:t>“Efficient and Portable Combined Random Number Generators</w:t>
      </w:r>
      <w:r w:rsidR="0025609C">
        <w:t>.</w:t>
      </w:r>
      <w:r w:rsidR="00282F7C">
        <w:t>”</w:t>
      </w:r>
      <w:r w:rsidR="008533BD">
        <w:t xml:space="preserve"> </w:t>
      </w:r>
      <w:r w:rsidR="00282F7C">
        <w:rPr>
          <w:i/>
          <w:iCs/>
        </w:rPr>
        <w:t>Communications of the ACM</w:t>
      </w:r>
      <w:r w:rsidR="00282F7C">
        <w:t>, Vol. 31</w:t>
      </w:r>
      <w:bookmarkEnd w:id="284"/>
      <w:r w:rsidR="002F0A5E">
        <w:t>, June 1988; pp. 742</w:t>
      </w:r>
      <w:r w:rsidR="00BA2B3B">
        <w:t>-</w:t>
      </w:r>
      <w:r w:rsidR="002F0A5E">
        <w:t>751.</w:t>
      </w:r>
    </w:p>
    <w:bookmarkStart w:id="286" w:name="_Ref77478391"/>
    <w:p w:rsidR="00282F7C" w:rsidRDefault="00013EBF" w:rsidP="005E42D0">
      <w:pPr>
        <w:pStyle w:val="NRELReferences"/>
      </w:pPr>
      <w:r>
        <w:fldChar w:fldCharType="begin"/>
      </w:r>
      <w:r w:rsidR="00EE6680">
        <w:instrText xml:space="preserve"> REF Reference_RanLux1 \h </w:instrText>
      </w:r>
      <w:r w:rsidR="005E42D0">
        <w:instrText xml:space="preserve"> \* MERGEFORMAT </w:instrText>
      </w:r>
      <w:r>
        <w:fldChar w:fldCharType="separate"/>
      </w:r>
      <w:r w:rsidR="00263541">
        <w:t>[18]</w:t>
      </w:r>
      <w:r>
        <w:fldChar w:fldCharType="end"/>
      </w:r>
      <w:r w:rsidR="00EE6680">
        <w:tab/>
      </w:r>
      <w:r w:rsidR="00282F7C">
        <w:t>Lüscher, M.</w:t>
      </w:r>
      <w:r w:rsidR="008533BD">
        <w:t xml:space="preserve"> </w:t>
      </w:r>
      <w:r w:rsidR="00282F7C">
        <w:t>“A portable high-quality random number generator for lattice field theory simulations</w:t>
      </w:r>
      <w:r w:rsidR="0025609C">
        <w:t>.</w:t>
      </w:r>
      <w:r w:rsidR="00282F7C">
        <w:t>”</w:t>
      </w:r>
      <w:r w:rsidR="008533BD">
        <w:t xml:space="preserve"> </w:t>
      </w:r>
      <w:r w:rsidR="00282F7C">
        <w:rPr>
          <w:i/>
          <w:iCs/>
        </w:rPr>
        <w:t>Computer Physics Communications,</w:t>
      </w:r>
      <w:r w:rsidR="00282F7C">
        <w:t xml:space="preserve"> Vol. 79</w:t>
      </w:r>
      <w:r w:rsidR="002F0A5E">
        <w:t>, February 1994; pp. 100-110.</w:t>
      </w:r>
      <w:bookmarkEnd w:id="285"/>
      <w:bookmarkEnd w:id="286"/>
    </w:p>
    <w:bookmarkStart w:id="287" w:name="_Ref77134983"/>
    <w:bookmarkStart w:id="288" w:name="_Ref67729249"/>
    <w:bookmarkEnd w:id="281"/>
    <w:p w:rsidR="00851A13" w:rsidRDefault="00013EBF" w:rsidP="006B1DDA">
      <w:pPr>
        <w:pStyle w:val="NRELReferences"/>
      </w:pPr>
      <w:r>
        <w:fldChar w:fldCharType="begin"/>
      </w:r>
      <w:r w:rsidR="00EE6680">
        <w:instrText xml:space="preserve"> REF Reference_RanLux2 \h </w:instrText>
      </w:r>
      <w:r w:rsidR="005E42D0">
        <w:instrText xml:space="preserve"> \* MERGEFORMAT </w:instrText>
      </w:r>
      <w:r>
        <w:fldChar w:fldCharType="separate"/>
      </w:r>
      <w:r w:rsidR="00263541">
        <w:t>[19]</w:t>
      </w:r>
      <w:r>
        <w:fldChar w:fldCharType="end"/>
      </w:r>
      <w:r w:rsidR="00EE6680">
        <w:tab/>
      </w:r>
      <w:r w:rsidR="00282F7C">
        <w:t>James, F.</w:t>
      </w:r>
      <w:r w:rsidR="008533BD">
        <w:t xml:space="preserve"> </w:t>
      </w:r>
      <w:r w:rsidR="00282F7C">
        <w:t>“RANLUX: A Fortran implementation of the high-quality pseudorandom number generator of Lüscher</w:t>
      </w:r>
      <w:r w:rsidR="0025609C">
        <w:t>.</w:t>
      </w:r>
      <w:r w:rsidR="00282F7C">
        <w:t>”</w:t>
      </w:r>
      <w:r w:rsidR="008533BD">
        <w:t xml:space="preserve"> </w:t>
      </w:r>
      <w:r w:rsidR="00282F7C">
        <w:rPr>
          <w:i/>
          <w:iCs/>
        </w:rPr>
        <w:t>Computer Physics Communications,</w:t>
      </w:r>
      <w:r w:rsidR="00282F7C">
        <w:t xml:space="preserve"> Vol. 79</w:t>
      </w:r>
      <w:r w:rsidR="002F0A5E">
        <w:t>, February 1994;</w:t>
      </w:r>
      <w:r w:rsidR="00D82B8E">
        <w:t xml:space="preserve"> </w:t>
      </w:r>
      <w:r w:rsidR="002F0A5E">
        <w:t>pp. 111-114</w:t>
      </w:r>
      <w:r w:rsidR="00282F7C">
        <w:t>.</w:t>
      </w:r>
      <w:bookmarkEnd w:id="287"/>
    </w:p>
    <w:bookmarkStart w:id="289" w:name="_Ref77388956"/>
    <w:bookmarkEnd w:id="282"/>
    <w:bookmarkEnd w:id="288"/>
    <w:p w:rsidR="00CA62B3" w:rsidRDefault="00013EBF" w:rsidP="00A65313">
      <w:pPr>
        <w:pStyle w:val="NRELReferences"/>
      </w:pPr>
      <w:r>
        <w:fldChar w:fldCharType="begin"/>
      </w:r>
      <w:r w:rsidR="00CA62B3">
        <w:instrText xml:space="preserve"> REF Reference_IECed3 \h </w:instrText>
      </w:r>
      <w:r>
        <w:fldChar w:fldCharType="separate"/>
      </w:r>
      <w:r w:rsidR="00263541">
        <w:t>[20]</w:t>
      </w:r>
      <w:r>
        <w:fldChar w:fldCharType="end"/>
      </w:r>
      <w:r w:rsidR="00893C80">
        <w:tab/>
        <w:t>I</w:t>
      </w:r>
      <w:r w:rsidR="00CA62B3">
        <w:t>EC 61400</w:t>
      </w:r>
      <w:r w:rsidR="000B7170">
        <w:noBreakHyphen/>
      </w:r>
      <w:r w:rsidR="00CA62B3">
        <w:t>1</w:t>
      </w:r>
      <w:r w:rsidR="008533BD">
        <w:t xml:space="preserve"> </w:t>
      </w:r>
      <w:r w:rsidR="00CA62B3">
        <w:t>“Wind turbines-Part 1: Design requirements.” 3</w:t>
      </w:r>
      <w:r w:rsidR="00CA62B3">
        <w:rPr>
          <w:vertAlign w:val="superscript"/>
        </w:rPr>
        <w:t>r</w:t>
      </w:r>
      <w:r w:rsidR="00CA62B3" w:rsidRPr="00A65313">
        <w:rPr>
          <w:vertAlign w:val="superscript"/>
        </w:rPr>
        <w:t>d</w:t>
      </w:r>
      <w:r w:rsidR="00CA62B3">
        <w:t xml:space="preserve"> edition. </w:t>
      </w:r>
      <w:r w:rsidR="00D82B8E">
        <w:t xml:space="preserve">Geneva, Switzerland: </w:t>
      </w:r>
      <w:r w:rsidR="00CA62B3">
        <w:t>International Electrotechnical Commission</w:t>
      </w:r>
      <w:r w:rsidR="00D82B8E">
        <w:t>, August 2005.</w:t>
      </w:r>
    </w:p>
    <w:p w:rsidR="00893C80" w:rsidRDefault="00013EBF" w:rsidP="00A65313">
      <w:pPr>
        <w:pStyle w:val="NRELReferences"/>
      </w:pPr>
      <w:r>
        <w:fldChar w:fldCharType="begin"/>
      </w:r>
      <w:r w:rsidR="00893C80">
        <w:instrText xml:space="preserve"> REF Reference_IEC2Small \h </w:instrText>
      </w:r>
      <w:r>
        <w:fldChar w:fldCharType="separate"/>
      </w:r>
      <w:r w:rsidR="00263541">
        <w:t>[21]</w:t>
      </w:r>
      <w:r>
        <w:fldChar w:fldCharType="end"/>
      </w:r>
      <w:r w:rsidR="00893C80">
        <w:tab/>
        <w:t>IEC 61400</w:t>
      </w:r>
      <w:r w:rsidR="000B7170">
        <w:noBreakHyphen/>
      </w:r>
      <w:r w:rsidR="00893C80">
        <w:t>2</w:t>
      </w:r>
      <w:r w:rsidR="008533BD">
        <w:t xml:space="preserve"> </w:t>
      </w:r>
      <w:r w:rsidR="00893C80">
        <w:t>“Wind turbines-Part 2: Design requirements for small wind turbines.” 2</w:t>
      </w:r>
      <w:r w:rsidR="00893C80" w:rsidRPr="00893C80">
        <w:rPr>
          <w:vertAlign w:val="superscript"/>
        </w:rPr>
        <w:t>nd</w:t>
      </w:r>
      <w:r w:rsidR="00893C80">
        <w:t xml:space="preserve"> edition.</w:t>
      </w:r>
      <w:r w:rsidR="008533BD">
        <w:t xml:space="preserve"> </w:t>
      </w:r>
      <w:r w:rsidR="00D82B8E">
        <w:t xml:space="preserve">Geneva, Switzerland: </w:t>
      </w:r>
      <w:r w:rsidR="00893C80">
        <w:t>International Electrotechnical Commission</w:t>
      </w:r>
      <w:r w:rsidR="00D82B8E">
        <w:t>, March 2006</w:t>
      </w:r>
      <w:r w:rsidR="00893C80">
        <w:t>.</w:t>
      </w:r>
    </w:p>
    <w:p w:rsidR="00893C80" w:rsidRDefault="00013EBF" w:rsidP="00A65313">
      <w:pPr>
        <w:pStyle w:val="NRELReferences"/>
      </w:pPr>
      <w:r>
        <w:fldChar w:fldCharType="begin"/>
      </w:r>
      <w:r w:rsidR="00893C80">
        <w:instrText xml:space="preserve"> REF Reference_IEC3Offshore \h </w:instrText>
      </w:r>
      <w:r>
        <w:fldChar w:fldCharType="separate"/>
      </w:r>
      <w:r w:rsidR="00263541">
        <w:t>[22]</w:t>
      </w:r>
      <w:r>
        <w:fldChar w:fldCharType="end"/>
      </w:r>
      <w:r w:rsidR="00893C80">
        <w:tab/>
        <w:t>IEC 61400</w:t>
      </w:r>
      <w:r w:rsidR="000B7170">
        <w:noBreakHyphen/>
      </w:r>
      <w:r w:rsidR="00893C80">
        <w:t>3</w:t>
      </w:r>
      <w:r w:rsidR="008533BD">
        <w:t xml:space="preserve"> </w:t>
      </w:r>
      <w:r w:rsidR="00893C80">
        <w:t xml:space="preserve">“Wind turbines-Part 3: Design requirements for offshore wind turbines.” </w:t>
      </w:r>
      <w:r w:rsidR="00D82B8E">
        <w:t xml:space="preserve">Draft </w:t>
      </w:r>
      <w:r w:rsidR="00893C80">
        <w:t>1</w:t>
      </w:r>
      <w:r w:rsidR="00893C80" w:rsidRPr="00893C80">
        <w:rPr>
          <w:vertAlign w:val="superscript"/>
        </w:rPr>
        <w:t>st</w:t>
      </w:r>
      <w:r w:rsidR="00893C80">
        <w:t xml:space="preserve"> edition.</w:t>
      </w:r>
      <w:r w:rsidR="008533BD">
        <w:t xml:space="preserve"> </w:t>
      </w:r>
      <w:r w:rsidR="00D82B8E">
        <w:t xml:space="preserve">Geneva, Switzerland: </w:t>
      </w:r>
      <w:r w:rsidR="00893C80">
        <w:t>International Electrotechnical Commission</w:t>
      </w:r>
      <w:r w:rsidR="00D82B8E">
        <w:t>, January 2006</w:t>
      </w:r>
      <w:r w:rsidR="00893C80">
        <w:t>.</w:t>
      </w:r>
    </w:p>
    <w:p w:rsidR="00A65313" w:rsidRDefault="00013EBF" w:rsidP="00A65313">
      <w:pPr>
        <w:pStyle w:val="NRELReferences"/>
      </w:pPr>
      <w:r>
        <w:fldChar w:fldCharType="begin"/>
      </w:r>
      <w:r w:rsidR="00CA62B3">
        <w:instrText xml:space="preserve"> REF Reference_IECed2 \h </w:instrText>
      </w:r>
      <w:r>
        <w:fldChar w:fldCharType="separate"/>
      </w:r>
      <w:r w:rsidR="00263541">
        <w:t>[23]</w:t>
      </w:r>
      <w:r>
        <w:fldChar w:fldCharType="end"/>
      </w:r>
      <w:r w:rsidR="00CA62B3">
        <w:tab/>
      </w:r>
      <w:r w:rsidR="00A65313">
        <w:t>IEC 61400</w:t>
      </w:r>
      <w:r w:rsidR="000B7170">
        <w:noBreakHyphen/>
      </w:r>
      <w:r w:rsidR="00A65313">
        <w:t>1</w:t>
      </w:r>
      <w:r w:rsidR="008533BD">
        <w:t xml:space="preserve"> </w:t>
      </w:r>
      <w:r w:rsidR="00A65313">
        <w:t>“Wind turbine generator systems-Part 1: Safety requirements.” 2</w:t>
      </w:r>
      <w:r w:rsidR="00A65313" w:rsidRPr="00A65313">
        <w:rPr>
          <w:vertAlign w:val="superscript"/>
        </w:rPr>
        <w:t>nd</w:t>
      </w:r>
      <w:r w:rsidR="00A65313">
        <w:t xml:space="preserve"> edition. </w:t>
      </w:r>
      <w:r w:rsidR="00587D59">
        <w:t xml:space="preserve">Geneva, Switzerland: </w:t>
      </w:r>
      <w:r w:rsidR="00A65313">
        <w:t>International Electrotechnical Commission</w:t>
      </w:r>
      <w:r w:rsidR="00587D59">
        <w:t>, 1999</w:t>
      </w:r>
      <w:r w:rsidR="00A65313">
        <w:t>.</w:t>
      </w:r>
    </w:p>
    <w:p w:rsidR="001F0B62" w:rsidRPr="001F0B62" w:rsidRDefault="00013EBF" w:rsidP="00A65313">
      <w:pPr>
        <w:pStyle w:val="NRELReferences"/>
        <w:rPr>
          <w:i/>
        </w:rPr>
      </w:pPr>
      <w:r>
        <w:fldChar w:fldCharType="begin"/>
      </w:r>
      <w:r w:rsidR="001F0B62">
        <w:instrText xml:space="preserve"> REF Reference_Panofsky1984 \h </w:instrText>
      </w:r>
      <w:r>
        <w:fldChar w:fldCharType="separate"/>
      </w:r>
      <w:r w:rsidR="00263541">
        <w:t>[24]</w:t>
      </w:r>
      <w:r>
        <w:fldChar w:fldCharType="end"/>
      </w:r>
      <w:r w:rsidR="001F0B62">
        <w:tab/>
        <w:t>Panofsky, H.A.</w:t>
      </w:r>
      <w:r w:rsidR="00587D59">
        <w:t xml:space="preserve">; </w:t>
      </w:r>
      <w:r w:rsidR="001F0B62">
        <w:t>Dutton, J.A.</w:t>
      </w:r>
      <w:r w:rsidR="008533BD">
        <w:t xml:space="preserve"> </w:t>
      </w:r>
      <w:r w:rsidR="001F0B62">
        <w:rPr>
          <w:i/>
        </w:rPr>
        <w:t>Atmospheric Turbulence: Models and Methods for Engineering Applications.</w:t>
      </w:r>
      <w:r w:rsidR="008533BD">
        <w:t xml:space="preserve"> </w:t>
      </w:r>
      <w:r w:rsidR="00631717" w:rsidRPr="00631717">
        <w:t>New York: Wiley-Interscience</w:t>
      </w:r>
      <w:r w:rsidR="00587D59">
        <w:t>, 1984</w:t>
      </w:r>
      <w:r w:rsidR="00631717">
        <w:t>. 397 pp.</w:t>
      </w:r>
    </w:p>
    <w:p w:rsidR="001F0B62" w:rsidRDefault="00013EBF" w:rsidP="00A65313">
      <w:pPr>
        <w:pStyle w:val="NRELReferences"/>
      </w:pPr>
      <w:r>
        <w:fldChar w:fldCharType="begin"/>
      </w:r>
      <w:r w:rsidR="001F0B62">
        <w:instrText xml:space="preserve"> REF Reference_Dutton_DOE1979 \h </w:instrText>
      </w:r>
      <w:r>
        <w:fldChar w:fldCharType="separate"/>
      </w:r>
      <w:r w:rsidR="00263541">
        <w:t>[25]</w:t>
      </w:r>
      <w:r>
        <w:fldChar w:fldCharType="end"/>
      </w:r>
      <w:r w:rsidR="001F0B62">
        <w:tab/>
      </w:r>
      <w:r w:rsidR="00631717" w:rsidRPr="00631717">
        <w:t>Dutton, J.A.; Panofsky, H.A.; Larko, D.; Shirer, H.N.; Stone, G.; Vilardo, M.</w:t>
      </w:r>
      <w:r w:rsidR="008533BD">
        <w:t xml:space="preserve"> </w:t>
      </w:r>
      <w:r w:rsidR="004179FA" w:rsidRPr="004179FA">
        <w:rPr>
          <w:i/>
        </w:rPr>
        <w:t>Statistics of wind fluctuations over complex terrain</w:t>
      </w:r>
      <w:r w:rsidR="00631717">
        <w:t>.</w:t>
      </w:r>
      <w:r w:rsidR="008533BD">
        <w:t xml:space="preserve"> </w:t>
      </w:r>
      <w:r w:rsidR="00C9236D">
        <w:t>Report No. DOE/ET/20560-1.</w:t>
      </w:r>
      <w:r w:rsidR="008533BD">
        <w:t xml:space="preserve"> </w:t>
      </w:r>
      <w:r w:rsidR="00587D59">
        <w:t xml:space="preserve">University Park, PA: </w:t>
      </w:r>
      <w:r w:rsidR="00631717">
        <w:t>Pennsylvania State University, Department of Meteorology</w:t>
      </w:r>
      <w:r w:rsidR="00587D59">
        <w:t>, October 1979.</w:t>
      </w:r>
    </w:p>
    <w:p w:rsidR="001F0B62" w:rsidRDefault="00013EBF" w:rsidP="00A65313">
      <w:pPr>
        <w:pStyle w:val="NRELReferences"/>
      </w:pPr>
      <w:r>
        <w:fldChar w:fldCharType="begin"/>
      </w:r>
      <w:r w:rsidR="001F0B62">
        <w:instrText xml:space="preserve"> REF Reference_ESDN \h </w:instrText>
      </w:r>
      <w:r>
        <w:fldChar w:fldCharType="separate"/>
      </w:r>
      <w:r w:rsidR="00263541">
        <w:t>[26]</w:t>
      </w:r>
      <w:r>
        <w:fldChar w:fldCharType="end"/>
      </w:r>
      <w:r w:rsidR="001F0B62">
        <w:tab/>
      </w:r>
      <w:r w:rsidR="00711921">
        <w:t>ESDU. Report No. 85020</w:t>
      </w:r>
      <w:r w:rsidR="00EB19A9">
        <w:t>.</w:t>
      </w:r>
      <w:r w:rsidR="008533BD">
        <w:t xml:space="preserve"> </w:t>
      </w:r>
      <w:r w:rsidR="004179FA" w:rsidRPr="004179FA">
        <w:rPr>
          <w:i/>
        </w:rPr>
        <w:t>Characteristics of atmospheric turbulence near the ground, Part II: Single point data for strong winds (neutral atmosphere)</w:t>
      </w:r>
      <w:r w:rsidR="00711921">
        <w:t>.</w:t>
      </w:r>
      <w:r w:rsidR="00EB19A9">
        <w:t xml:space="preserve"> </w:t>
      </w:r>
      <w:r w:rsidR="00711921">
        <w:t>London:</w:t>
      </w:r>
      <w:r w:rsidR="005C676D">
        <w:t xml:space="preserve"> </w:t>
      </w:r>
      <w:r w:rsidR="00EB19A9" w:rsidRPr="00EB19A9">
        <w:t>Engineering Sciences Data Unit</w:t>
      </w:r>
      <w:r w:rsidR="00EB19A9">
        <w:t>,</w:t>
      </w:r>
      <w:r w:rsidR="00711921">
        <w:t xml:space="preserve"> April 1993.</w:t>
      </w:r>
    </w:p>
    <w:p w:rsidR="00282F7C" w:rsidRDefault="00EF16FA" w:rsidP="005E42D0">
      <w:pPr>
        <w:pStyle w:val="NRELReferences"/>
      </w:pPr>
      <w:r>
        <w:fldChar w:fldCharType="begin"/>
      </w:r>
      <w:r>
        <w:instrText xml:space="preserve"> REF Reference_Smooth1 \h  \* MERGEFORMAT </w:instrText>
      </w:r>
      <w:r>
        <w:fldChar w:fldCharType="separate"/>
      </w:r>
      <w:r w:rsidR="00263541">
        <w:t>[27]</w:t>
      </w:r>
      <w:r>
        <w:fldChar w:fldCharType="end"/>
      </w:r>
      <w:r w:rsidR="00EE6680">
        <w:tab/>
      </w:r>
      <w:r w:rsidR="00282F7C">
        <w:t>Højstrup, J.</w:t>
      </w:r>
      <w:r w:rsidR="008533BD">
        <w:t xml:space="preserve"> </w:t>
      </w:r>
      <w:r w:rsidR="00282F7C">
        <w:t>“Velocity Spectra in the Unstable Planetary Boundary Layer</w:t>
      </w:r>
      <w:r w:rsidR="0025609C">
        <w:t>.</w:t>
      </w:r>
      <w:r w:rsidR="00282F7C">
        <w:t>”</w:t>
      </w:r>
      <w:r w:rsidR="008533BD">
        <w:t xml:space="preserve"> </w:t>
      </w:r>
      <w:r w:rsidR="00282F7C">
        <w:rPr>
          <w:i/>
          <w:iCs/>
        </w:rPr>
        <w:t>Journal of the Atmospheric Sciences</w:t>
      </w:r>
      <w:r w:rsidR="00282F7C">
        <w:t>, Vol. 39</w:t>
      </w:r>
      <w:r w:rsidR="00711921">
        <w:t>, October 1982; pp. 2239-2248</w:t>
      </w:r>
      <w:r w:rsidR="00282F7C">
        <w:t>.</w:t>
      </w:r>
      <w:bookmarkEnd w:id="289"/>
    </w:p>
    <w:bookmarkStart w:id="290" w:name="_Ref77388958"/>
    <w:p w:rsidR="00287D9E" w:rsidRDefault="00013EBF" w:rsidP="00287D9E">
      <w:pPr>
        <w:pStyle w:val="NRELReferences"/>
      </w:pPr>
      <w:r>
        <w:lastRenderedPageBreak/>
        <w:fldChar w:fldCharType="begin"/>
      </w:r>
      <w:r w:rsidR="00EE6680">
        <w:instrText xml:space="preserve"> REF Reference_Smooth2 \h </w:instrText>
      </w:r>
      <w:r w:rsidR="005E42D0">
        <w:instrText xml:space="preserve"> \* MERGEFORMAT </w:instrText>
      </w:r>
      <w:r>
        <w:fldChar w:fldCharType="separate"/>
      </w:r>
      <w:r w:rsidR="00263541">
        <w:t>[28]</w:t>
      </w:r>
      <w:r>
        <w:fldChar w:fldCharType="end"/>
      </w:r>
      <w:r w:rsidR="00EE6680">
        <w:tab/>
      </w:r>
      <w:r w:rsidR="00282F7C">
        <w:t>Olesen, H.R.</w:t>
      </w:r>
      <w:r w:rsidR="00225255">
        <w:t>;</w:t>
      </w:r>
      <w:r w:rsidR="00282F7C">
        <w:t xml:space="preserve"> Larsen, S.E.</w:t>
      </w:r>
      <w:r w:rsidR="00225255">
        <w:t>;</w:t>
      </w:r>
      <w:r w:rsidR="00282F7C">
        <w:t xml:space="preserve"> Højstrup, J.</w:t>
      </w:r>
      <w:r w:rsidR="008533BD">
        <w:t xml:space="preserve"> </w:t>
      </w:r>
      <w:r w:rsidR="00282F7C">
        <w:t>“Modeling Velocity Spectra in the Lower Part of the Planetary Boundary Layer</w:t>
      </w:r>
      <w:r w:rsidR="0025609C">
        <w:t>.</w:t>
      </w:r>
      <w:r w:rsidR="00282F7C">
        <w:t>”</w:t>
      </w:r>
      <w:r w:rsidR="008533BD">
        <w:t xml:space="preserve"> </w:t>
      </w:r>
      <w:r w:rsidR="00282F7C">
        <w:rPr>
          <w:i/>
          <w:iCs/>
        </w:rPr>
        <w:t xml:space="preserve">Boundary-Layer Meteorology, </w:t>
      </w:r>
      <w:r w:rsidR="00282F7C">
        <w:t>Vol. 29</w:t>
      </w:r>
      <w:r w:rsidR="00711921">
        <w:t>,</w:t>
      </w:r>
      <w:r w:rsidR="00711921" w:rsidRPr="00711921">
        <w:t xml:space="preserve"> </w:t>
      </w:r>
      <w:r w:rsidR="00711921">
        <w:t>July 1984; pp. 285-312</w:t>
      </w:r>
      <w:r w:rsidR="00282F7C">
        <w:t>.</w:t>
      </w:r>
      <w:bookmarkEnd w:id="290"/>
    </w:p>
    <w:p w:rsidR="0080152D" w:rsidRDefault="00013EBF" w:rsidP="00287D9E">
      <w:pPr>
        <w:pStyle w:val="NRELReferences"/>
      </w:pPr>
      <w:r>
        <w:fldChar w:fldCharType="begin"/>
      </w:r>
      <w:r w:rsidR="0080152D">
        <w:instrText xml:space="preserve"> REF Reference_LIST \h </w:instrText>
      </w:r>
      <w:r>
        <w:fldChar w:fldCharType="separate"/>
      </w:r>
      <w:r w:rsidR="00263541">
        <w:t>[29]</w:t>
      </w:r>
      <w:r>
        <w:fldChar w:fldCharType="end"/>
      </w:r>
      <w:r w:rsidR="0080152D">
        <w:tab/>
        <w:t xml:space="preserve">Kelley, N.; Hand, M.; Larwood, S.; </w:t>
      </w:r>
      <w:r w:rsidR="00084975">
        <w:t xml:space="preserve">and </w:t>
      </w:r>
      <w:r w:rsidR="0080152D">
        <w:t>McKenna, E.</w:t>
      </w:r>
      <w:r w:rsidR="008533BD">
        <w:t xml:space="preserve"> </w:t>
      </w:r>
      <w:hyperlink r:id="rId435" w:history="1">
        <w:r w:rsidR="004179FA" w:rsidRPr="004179FA">
          <w:rPr>
            <w:rStyle w:val="Hyperlink"/>
            <w:i/>
          </w:rPr>
          <w:t>The NREL Large-Scale Turbine Inflow and Response Experiment – Preliminary Results</w:t>
        </w:r>
      </w:hyperlink>
      <w:r w:rsidR="0080152D">
        <w:t>.</w:t>
      </w:r>
      <w:r w:rsidR="008533BD">
        <w:t xml:space="preserve"> </w:t>
      </w:r>
      <w:r w:rsidR="0080152D">
        <w:t xml:space="preserve">NREL/CP-500-30917. </w:t>
      </w:r>
      <w:r w:rsidR="00856375" w:rsidRPr="00EE0978">
        <w:t>Golden, C</w:t>
      </w:r>
      <w:r w:rsidR="00856375">
        <w:t xml:space="preserve">O: </w:t>
      </w:r>
      <w:r w:rsidR="00856375" w:rsidRPr="00EE0978">
        <w:t>National R</w:t>
      </w:r>
      <w:r w:rsidR="00856375">
        <w:t>enewable Energy Laboratory,</w:t>
      </w:r>
      <w:r w:rsidR="00711921">
        <w:t xml:space="preserve"> January 2002.</w:t>
      </w:r>
    </w:p>
    <w:p w:rsidR="00287D9E" w:rsidRDefault="00013EBF" w:rsidP="00287D9E">
      <w:pPr>
        <w:pStyle w:val="NRELReferences"/>
      </w:pPr>
      <w:r>
        <w:fldChar w:fldCharType="begin"/>
      </w:r>
      <w:r w:rsidR="00287D9E">
        <w:instrText xml:space="preserve"> REF Reference_GPLLJ \h </w:instrText>
      </w:r>
      <w:r>
        <w:fldChar w:fldCharType="separate"/>
      </w:r>
      <w:r w:rsidR="00263541" w:rsidRPr="004776DE">
        <w:t>[</w:t>
      </w:r>
      <w:r w:rsidR="00263541">
        <w:t>30</w:t>
      </w:r>
      <w:r w:rsidR="00263541" w:rsidRPr="004776DE">
        <w:t>]</w:t>
      </w:r>
      <w:r>
        <w:fldChar w:fldCharType="end"/>
      </w:r>
      <w:r w:rsidR="00287D9E">
        <w:tab/>
        <w:t>Kelley, N.D.; Shirazi, M.; Jager, D.; Wilde, S.; Adams, J.; Buhl, M.; Sullivan, P.; Patton, E.</w:t>
      </w:r>
      <w:r w:rsidR="008533BD">
        <w:t xml:space="preserve"> </w:t>
      </w:r>
      <w:hyperlink r:id="rId436" w:history="1">
        <w:r w:rsidR="004179FA" w:rsidRPr="004179FA">
          <w:rPr>
            <w:rStyle w:val="Hyperlink"/>
            <w:i/>
          </w:rPr>
          <w:t>Lamar Low-Level Jet Project Interim Report</w:t>
        </w:r>
      </w:hyperlink>
      <w:r w:rsidR="00D7519E">
        <w:t>.</w:t>
      </w:r>
      <w:r w:rsidR="008533BD">
        <w:t xml:space="preserve"> </w:t>
      </w:r>
      <w:r w:rsidR="00D7519E">
        <w:t>NREL/TP-500-34593</w:t>
      </w:r>
      <w:r w:rsidR="001D5856">
        <w:t>.</w:t>
      </w:r>
      <w:r w:rsidR="00D7519E">
        <w:t xml:space="preserve"> </w:t>
      </w:r>
      <w:r w:rsidR="00856375" w:rsidRPr="00EE0978">
        <w:t>Golden, C</w:t>
      </w:r>
      <w:r w:rsidR="00856375">
        <w:t xml:space="preserve">O: </w:t>
      </w:r>
      <w:r w:rsidR="00856375" w:rsidRPr="00EE0978">
        <w:t>National R</w:t>
      </w:r>
      <w:r w:rsidR="00856375">
        <w:t>enewable Energy Laboratory,</w:t>
      </w:r>
      <w:r w:rsidR="00D7519E">
        <w:t>.</w:t>
      </w:r>
      <w:r w:rsidR="00711921" w:rsidRPr="00711921">
        <w:t xml:space="preserve"> </w:t>
      </w:r>
      <w:r w:rsidR="00711921">
        <w:t>January 2004.</w:t>
      </w:r>
    </w:p>
    <w:p w:rsidR="00C47807" w:rsidRDefault="00013EBF" w:rsidP="00287D9E">
      <w:pPr>
        <w:pStyle w:val="NRELReferences"/>
      </w:pPr>
      <w:r>
        <w:fldChar w:fldCharType="begin"/>
      </w:r>
      <w:r w:rsidR="00C47807">
        <w:instrText xml:space="preserve"> REF Reference_WF \h </w:instrText>
      </w:r>
      <w:r>
        <w:fldChar w:fldCharType="separate"/>
      </w:r>
      <w:r w:rsidR="00263541" w:rsidRPr="004776DE">
        <w:t>[</w:t>
      </w:r>
      <w:r w:rsidR="00263541">
        <w:t>31</w:t>
      </w:r>
      <w:r w:rsidR="00263541" w:rsidRPr="004776DE">
        <w:t>]</w:t>
      </w:r>
      <w:r>
        <w:fldChar w:fldCharType="end"/>
      </w:r>
      <w:r w:rsidR="00C47807">
        <w:tab/>
        <w:t>Kelley, N.D.</w:t>
      </w:r>
      <w:r w:rsidR="00711921">
        <w:t>;</w:t>
      </w:r>
      <w:r w:rsidR="00C47807">
        <w:t xml:space="preserve"> Wright, A.D.</w:t>
      </w:r>
      <w:r w:rsidR="008533BD">
        <w:t xml:space="preserve"> </w:t>
      </w:r>
      <w:r w:rsidR="004179FA" w:rsidRPr="004179FA">
        <w:rPr>
          <w:i/>
        </w:rPr>
        <w:t>A Comparison of Predicted and Ovserved Turbulence Wind Fields Present in Natural and Internal Wind Park Environments</w:t>
      </w:r>
      <w:r w:rsidR="00711921">
        <w:t>.</w:t>
      </w:r>
      <w:r w:rsidR="008533BD">
        <w:t xml:space="preserve"> </w:t>
      </w:r>
      <w:r w:rsidR="00C47807">
        <w:t>NREL/TP-257-4508</w:t>
      </w:r>
      <w:r w:rsidR="00711921">
        <w:t>.</w:t>
      </w:r>
      <w:r w:rsidR="00C47807">
        <w:t xml:space="preserve"> </w:t>
      </w:r>
      <w:r w:rsidR="00856375" w:rsidRPr="00EE0978">
        <w:t>Golden, C</w:t>
      </w:r>
      <w:r w:rsidR="00856375">
        <w:t xml:space="preserve">O: </w:t>
      </w:r>
      <w:r w:rsidR="00856375" w:rsidRPr="00EE0978">
        <w:t>National R</w:t>
      </w:r>
      <w:r w:rsidR="00856375">
        <w:t>enewable Energy Laboratory,</w:t>
      </w:r>
      <w:r w:rsidR="00C47807">
        <w:t>.</w:t>
      </w:r>
      <w:r w:rsidR="00711921" w:rsidRPr="00711921">
        <w:t xml:space="preserve"> </w:t>
      </w:r>
      <w:r w:rsidR="00711921">
        <w:t>October 1991.</w:t>
      </w:r>
    </w:p>
    <w:p w:rsidR="00E97AEC" w:rsidRDefault="00013EBF" w:rsidP="00287D9E">
      <w:pPr>
        <w:pStyle w:val="NRELReferences"/>
      </w:pPr>
      <w:r>
        <w:fldChar w:fldCharType="begin"/>
      </w:r>
      <w:r w:rsidR="00E97AEC">
        <w:instrText xml:space="preserve"> REF Reference_WF_07D \h </w:instrText>
      </w:r>
      <w:r>
        <w:fldChar w:fldCharType="separate"/>
      </w:r>
      <w:r w:rsidR="00263541" w:rsidRPr="004776DE">
        <w:t>[</w:t>
      </w:r>
      <w:r w:rsidR="00263541">
        <w:t>32</w:t>
      </w:r>
      <w:r w:rsidR="00263541" w:rsidRPr="004776DE">
        <w:t>]</w:t>
      </w:r>
      <w:r>
        <w:fldChar w:fldCharType="end"/>
      </w:r>
      <w:r w:rsidR="00E97AEC">
        <w:tab/>
      </w:r>
      <w:r w:rsidR="00E97AEC" w:rsidRPr="00E97AEC">
        <w:t>Tangler, J.; Smith, B.; Jager, D.; Olsen, T.</w:t>
      </w:r>
      <w:r w:rsidR="008533BD">
        <w:t xml:space="preserve"> </w:t>
      </w:r>
      <w:r w:rsidR="004179FA" w:rsidRPr="004179FA">
        <w:rPr>
          <w:i/>
        </w:rPr>
        <w:t>SERI Thin-Airfoil Blade Atmospheric Performance Test: Final Results</w:t>
      </w:r>
      <w:r w:rsidR="008533BD">
        <w:t xml:space="preserve"> </w:t>
      </w:r>
      <w:r w:rsidR="00E97AEC">
        <w:t>NREL/</w:t>
      </w:r>
      <w:r w:rsidR="00E97AEC" w:rsidRPr="00E97AEC">
        <w:t>TP-257-4076</w:t>
      </w:r>
      <w:r w:rsidR="00E97AEC">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September 1990.</w:t>
      </w:r>
    </w:p>
    <w:p w:rsidR="00DC083A" w:rsidRDefault="00013EBF" w:rsidP="00287D9E">
      <w:pPr>
        <w:pStyle w:val="NRELReferences"/>
      </w:pPr>
      <w:r>
        <w:fldChar w:fldCharType="begin"/>
      </w:r>
      <w:r w:rsidR="00DC083A">
        <w:instrText xml:space="preserve"> REF Reference_TidalMeasurements \h </w:instrText>
      </w:r>
      <w:r>
        <w:fldChar w:fldCharType="separate"/>
      </w:r>
      <w:r w:rsidR="00263541" w:rsidRPr="004776DE">
        <w:t>[</w:t>
      </w:r>
      <w:r w:rsidR="00263541">
        <w:t>33</w:t>
      </w:r>
      <w:r w:rsidR="00263541" w:rsidRPr="004776DE">
        <w:t>]</w:t>
      </w:r>
      <w:r>
        <w:fldChar w:fldCharType="end"/>
      </w:r>
      <w:r w:rsidR="00DC083A">
        <w:tab/>
      </w:r>
      <w:r w:rsidR="00A247B5" w:rsidRPr="00A247B5">
        <w:t>Thomson,</w:t>
      </w:r>
      <w:r w:rsidR="00A247B5">
        <w:t xml:space="preserve"> J.;</w:t>
      </w:r>
      <w:r w:rsidR="00A247B5" w:rsidRPr="00A247B5">
        <w:t xml:space="preserve"> Polagye, </w:t>
      </w:r>
      <w:r w:rsidR="00A247B5">
        <w:t xml:space="preserve">B.; </w:t>
      </w:r>
      <w:r w:rsidR="00A247B5" w:rsidRPr="00A247B5">
        <w:t>Durgesh</w:t>
      </w:r>
      <w:r w:rsidR="00A247B5">
        <w:t>, V.;</w:t>
      </w:r>
      <w:r w:rsidR="00A247B5" w:rsidRPr="00A247B5">
        <w:t xml:space="preserve"> Richmond</w:t>
      </w:r>
      <w:r w:rsidR="00A247B5">
        <w:t>, M.</w:t>
      </w:r>
      <w:r w:rsidR="00A247B5" w:rsidRPr="00A247B5">
        <w:t xml:space="preserve">; “Measurements of </w:t>
      </w:r>
      <w:r w:rsidR="00A247B5">
        <w:t>T</w:t>
      </w:r>
      <w:r w:rsidR="00A247B5" w:rsidRPr="00A247B5">
        <w:t xml:space="preserve">urbulence at </w:t>
      </w:r>
      <w:r w:rsidR="00A247B5">
        <w:t>T</w:t>
      </w:r>
      <w:r w:rsidR="00A247B5" w:rsidRPr="00A247B5">
        <w:t xml:space="preserve">wo </w:t>
      </w:r>
      <w:r w:rsidR="00A247B5">
        <w:t>T</w:t>
      </w:r>
      <w:r w:rsidR="00A247B5" w:rsidRPr="00A247B5">
        <w:t xml:space="preserve">idal </w:t>
      </w:r>
      <w:r w:rsidR="00A247B5">
        <w:t>P</w:t>
      </w:r>
      <w:r w:rsidR="00A247B5" w:rsidRPr="00A247B5">
        <w:t xml:space="preserve">ower </w:t>
      </w:r>
      <w:r w:rsidR="00A247B5">
        <w:t>S</w:t>
      </w:r>
      <w:r w:rsidR="00A247B5" w:rsidRPr="00A247B5">
        <w:t xml:space="preserve">ites in Puget Sound, WA (USA)”, </w:t>
      </w:r>
      <w:r w:rsidR="00A247B5" w:rsidRPr="002956C5">
        <w:rPr>
          <w:i/>
        </w:rPr>
        <w:t>Journal of Oceanic Engineering</w:t>
      </w:r>
      <w:r w:rsidR="00A247B5">
        <w:t>,</w:t>
      </w:r>
      <w:r w:rsidR="00A247B5" w:rsidRPr="00A247B5">
        <w:t xml:space="preserve"> </w:t>
      </w:r>
      <w:r w:rsidR="00A247B5">
        <w:t xml:space="preserve">July </w:t>
      </w:r>
      <w:r w:rsidR="00A247B5" w:rsidRPr="00A247B5">
        <w:t>2012</w:t>
      </w:r>
      <w:r w:rsidR="00A247B5">
        <w:t>.</w:t>
      </w:r>
      <w:r w:rsidR="00A247B5" w:rsidRPr="00A247B5">
        <w:t xml:space="preserve"> doi: 10.1109/JOE.2012.2191656</w:t>
      </w:r>
    </w:p>
    <w:p w:rsidR="00B5083D" w:rsidRDefault="00013EBF" w:rsidP="00B5083D">
      <w:pPr>
        <w:pStyle w:val="NRELReferences"/>
      </w:pPr>
      <w:r>
        <w:fldChar w:fldCharType="begin"/>
      </w:r>
      <w:r w:rsidR="00B5083D">
        <w:instrText xml:space="preserve"> REF Reference_CoherenceThresher \h </w:instrText>
      </w:r>
      <w:r>
        <w:fldChar w:fldCharType="separate"/>
      </w:r>
      <w:r w:rsidR="00263541" w:rsidRPr="00164755">
        <w:rPr>
          <w:rFonts w:cs="Times New Roman"/>
        </w:rPr>
        <w:t>[</w:t>
      </w:r>
      <w:r w:rsidR="00263541">
        <w:t>34</w:t>
      </w:r>
      <w:r w:rsidR="00263541" w:rsidRPr="00164755">
        <w:rPr>
          <w:rFonts w:cs="Times New Roman"/>
        </w:rPr>
        <w:t>]</w:t>
      </w:r>
      <w:r>
        <w:fldChar w:fldCharType="end"/>
      </w:r>
      <w:r w:rsidR="00B5083D">
        <w:tab/>
      </w:r>
      <w:r w:rsidR="00B5083D" w:rsidRPr="00B5083D">
        <w:t>Thresher, R.W.; Holley, W.E.; Smith, C.E.; Jafarey, N.; and Lin, S.</w:t>
      </w:r>
      <w:r w:rsidR="00C47807">
        <w:t>-R.</w:t>
      </w:r>
      <w:r w:rsidR="008533BD">
        <w:t xml:space="preserve"> </w:t>
      </w:r>
      <w:r w:rsidR="004179FA" w:rsidRPr="004179FA">
        <w:rPr>
          <w:i/>
        </w:rPr>
        <w:t>Modeling the Response of Wind Turbines to Atmospheric Turbulence</w:t>
      </w:r>
      <w:r w:rsidR="00B5083D" w:rsidRPr="00B5083D">
        <w:t>.</w:t>
      </w:r>
      <w:r w:rsidR="008533BD">
        <w:t xml:space="preserve"> </w:t>
      </w:r>
      <w:r w:rsidR="00B5083D" w:rsidRPr="00B5083D">
        <w:t>Report No. RL0/2227-81/2</w:t>
      </w:r>
      <w:r w:rsidR="00711921">
        <w:t>.</w:t>
      </w:r>
      <w:r w:rsidR="00B5083D" w:rsidRPr="00B5083D">
        <w:t xml:space="preserve"> </w:t>
      </w:r>
      <w:r w:rsidR="00711921">
        <w:t xml:space="preserve">Corvallis, OR: Oregon State University, </w:t>
      </w:r>
      <w:r w:rsidR="00B5083D" w:rsidRPr="00B5083D">
        <w:t>Department of Mechanical Engineering</w:t>
      </w:r>
      <w:r w:rsidR="00317009">
        <w:t>,</w:t>
      </w:r>
      <w:r w:rsidR="00711921">
        <w:t xml:space="preserve"> </w:t>
      </w:r>
      <w:r w:rsidR="00711921" w:rsidRPr="00B5083D">
        <w:t>August 1981</w:t>
      </w:r>
      <w:r w:rsidR="00711921">
        <w:t>.</w:t>
      </w:r>
    </w:p>
    <w:p w:rsidR="00C211D6" w:rsidRDefault="00013EBF" w:rsidP="00B5083D">
      <w:pPr>
        <w:pStyle w:val="NRELReferences"/>
      </w:pPr>
      <w:r>
        <w:fldChar w:fldCharType="begin"/>
      </w:r>
      <w:r w:rsidR="00C211D6">
        <w:instrText xml:space="preserve"> REF Reference_Solari \h </w:instrText>
      </w:r>
      <w:r>
        <w:fldChar w:fldCharType="separate"/>
      </w:r>
      <w:r w:rsidR="00263541" w:rsidRPr="00164755">
        <w:rPr>
          <w:rFonts w:cs="Times New Roman"/>
        </w:rPr>
        <w:t>[</w:t>
      </w:r>
      <w:r w:rsidR="00263541">
        <w:t>35</w:t>
      </w:r>
      <w:r w:rsidR="00263541" w:rsidRPr="00164755">
        <w:rPr>
          <w:rFonts w:cs="Times New Roman"/>
        </w:rPr>
        <w:t>]</w:t>
      </w:r>
      <w:r>
        <w:fldChar w:fldCharType="end"/>
      </w:r>
      <w:r w:rsidR="00C211D6">
        <w:tab/>
        <w:t>Solari, G.</w:t>
      </w:r>
      <w:r w:rsidR="008533BD">
        <w:t xml:space="preserve"> </w:t>
      </w:r>
      <w:r w:rsidR="00C211D6">
        <w:t xml:space="preserve">“Turbulence Modeling for Gust Loading,” </w:t>
      </w:r>
      <w:r w:rsidR="00C211D6" w:rsidRPr="00C211D6">
        <w:rPr>
          <w:i/>
        </w:rPr>
        <w:t xml:space="preserve">ASCE </w:t>
      </w:r>
      <w:r w:rsidR="00C211D6">
        <w:rPr>
          <w:i/>
        </w:rPr>
        <w:t>J</w:t>
      </w:r>
      <w:r w:rsidR="00C211D6" w:rsidRPr="00C211D6">
        <w:rPr>
          <w:i/>
        </w:rPr>
        <w:t>ournal of Structural Engineering</w:t>
      </w:r>
      <w:r w:rsidR="00C211D6">
        <w:t>,</w:t>
      </w:r>
      <w:r w:rsidR="008533BD">
        <w:t xml:space="preserve"> </w:t>
      </w:r>
      <w:r w:rsidR="00C211D6">
        <w:t>Vol 113</w:t>
      </w:r>
      <w:r w:rsidR="00DE3F2B">
        <w:t xml:space="preserve"> </w:t>
      </w:r>
      <w:r w:rsidR="00C211D6">
        <w:t>(7)</w:t>
      </w:r>
      <w:r w:rsidR="00711921">
        <w:t>, July 1987; pp. 1550-1569</w:t>
      </w:r>
      <w:r w:rsidR="00C211D6">
        <w:t>.</w:t>
      </w:r>
    </w:p>
    <w:p w:rsidR="00B84211" w:rsidRPr="00B84211" w:rsidRDefault="00013EBF" w:rsidP="00B5083D">
      <w:pPr>
        <w:pStyle w:val="NRELReferences"/>
      </w:pPr>
      <w:r>
        <w:fldChar w:fldCharType="begin"/>
      </w:r>
      <w:r w:rsidR="00B84211">
        <w:instrText xml:space="preserve"> REF Reference_Davenport \h </w:instrText>
      </w:r>
      <w:r>
        <w:fldChar w:fldCharType="separate"/>
      </w:r>
      <w:r w:rsidR="00263541" w:rsidRPr="00164755">
        <w:rPr>
          <w:rFonts w:cs="Times New Roman"/>
        </w:rPr>
        <w:t>[</w:t>
      </w:r>
      <w:r w:rsidR="00263541">
        <w:t>36</w:t>
      </w:r>
      <w:r w:rsidR="00263541" w:rsidRPr="00164755">
        <w:rPr>
          <w:rFonts w:cs="Times New Roman"/>
        </w:rPr>
        <w:t>]</w:t>
      </w:r>
      <w:r>
        <w:fldChar w:fldCharType="end"/>
      </w:r>
      <w:r w:rsidR="00B84211">
        <w:tab/>
        <w:t>Davenport, A.G.</w:t>
      </w:r>
      <w:r w:rsidR="008533BD">
        <w:t xml:space="preserve"> </w:t>
      </w:r>
      <w:r w:rsidR="00B84211">
        <w:t xml:space="preserve">“The Spectrum of Horizontal Gustiness Near the Ground in High Winds,”. </w:t>
      </w:r>
      <w:r w:rsidR="00B84211">
        <w:rPr>
          <w:i/>
        </w:rPr>
        <w:t xml:space="preserve">Quarterly Journal of the Royal Meteorological Society, </w:t>
      </w:r>
      <w:r w:rsidR="00B84211">
        <w:t xml:space="preserve">Vol. 87, </w:t>
      </w:r>
      <w:r w:rsidR="00711921">
        <w:t xml:space="preserve">1961; </w:t>
      </w:r>
      <w:r w:rsidR="00B84211">
        <w:t>pp</w:t>
      </w:r>
      <w:r w:rsidR="00711921">
        <w:t>.</w:t>
      </w:r>
      <w:r w:rsidR="00B84211">
        <w:t xml:space="preserve"> 194-211.</w:t>
      </w:r>
    </w:p>
    <w:p w:rsidR="000D1C84" w:rsidRDefault="00013EBF" w:rsidP="00287D9E">
      <w:pPr>
        <w:pStyle w:val="NRELReferences"/>
      </w:pPr>
      <w:r>
        <w:fldChar w:fldCharType="begin"/>
      </w:r>
      <w:r w:rsidR="000D1C84">
        <w:instrText xml:space="preserve"> REF Reference_CohStr \h </w:instrText>
      </w:r>
      <w:r>
        <w:fldChar w:fldCharType="separate"/>
      </w:r>
      <w:r w:rsidR="00263541">
        <w:t>[37]</w:t>
      </w:r>
      <w:r>
        <w:fldChar w:fldCharType="end"/>
      </w:r>
      <w:r w:rsidR="000D1C84">
        <w:tab/>
        <w:t>Kelley, N.D.</w:t>
      </w:r>
      <w:r w:rsidR="00084975">
        <w:t>;</w:t>
      </w:r>
      <w:r w:rsidR="000D1C84">
        <w:t xml:space="preserve"> Jonkman, B.J.</w:t>
      </w:r>
      <w:r w:rsidR="00084975">
        <w:t>;</w:t>
      </w:r>
      <w:r w:rsidR="000D1C84">
        <w:t xml:space="preserve"> Scott, G.N.</w:t>
      </w:r>
      <w:r w:rsidR="00084975">
        <w:t xml:space="preserve">; </w:t>
      </w:r>
      <w:r w:rsidR="00084975" w:rsidRPr="00084975">
        <w:t>Bialasiewicz,</w:t>
      </w:r>
      <w:r w:rsidR="00084975">
        <w:t xml:space="preserve"> J.T.; </w:t>
      </w:r>
      <w:r w:rsidR="00084975" w:rsidRPr="00084975">
        <w:t>Redmond</w:t>
      </w:r>
      <w:r w:rsidR="00084975">
        <w:t>,</w:t>
      </w:r>
      <w:r w:rsidR="000D1C84">
        <w:t xml:space="preserve"> </w:t>
      </w:r>
      <w:r w:rsidR="00084975" w:rsidRPr="00084975">
        <w:t>L.S.</w:t>
      </w:r>
      <w:r w:rsidR="008533BD">
        <w:t xml:space="preserve"> </w:t>
      </w:r>
      <w:hyperlink r:id="rId437" w:history="1">
        <w:r w:rsidR="004179FA" w:rsidRPr="004179FA">
          <w:rPr>
            <w:rStyle w:val="Hyperlink"/>
            <w:i/>
          </w:rPr>
          <w:t>The Impact of Coherent Turbulence on Wind Turbine Aeroelastic Response and Its Simulation</w:t>
        </w:r>
      </w:hyperlink>
      <w:r w:rsidR="000D1C84">
        <w:t>.</w:t>
      </w:r>
      <w:r w:rsidR="008533BD">
        <w:t xml:space="preserve"> </w:t>
      </w:r>
      <w:r w:rsidR="000D1C84">
        <w:t>NREL/CP-500-38074</w:t>
      </w:r>
      <w:r w:rsidR="00711921">
        <w:t>.</w:t>
      </w:r>
      <w:r w:rsidR="000D1C84">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August 2005.</w:t>
      </w:r>
    </w:p>
    <w:p w:rsidR="00A65313" w:rsidRDefault="00013EBF" w:rsidP="005E42D0">
      <w:pPr>
        <w:pStyle w:val="NRELReferences"/>
      </w:pPr>
      <w:r>
        <w:fldChar w:fldCharType="begin"/>
      </w:r>
      <w:r w:rsidR="001A1343">
        <w:instrText xml:space="preserve"> REF Reference_A2AD \h </w:instrText>
      </w:r>
      <w:r>
        <w:fldChar w:fldCharType="separate"/>
      </w:r>
      <w:r w:rsidR="00263541" w:rsidRPr="00543B26">
        <w:t>[</w:t>
      </w:r>
      <w:r w:rsidR="00263541" w:rsidRPr="00263541">
        <w:rPr>
          <w:szCs w:val="24"/>
        </w:rPr>
        <w:t>38</w:t>
      </w:r>
      <w:r w:rsidR="00263541" w:rsidRPr="00543B26">
        <w:t>]</w:t>
      </w:r>
      <w:r>
        <w:fldChar w:fldCharType="end"/>
      </w:r>
      <w:r w:rsidR="001A1343">
        <w:tab/>
      </w:r>
      <w:r w:rsidR="001D5856">
        <w:t xml:space="preserve">Laino, D.J.; Hansen, A.C. </w:t>
      </w:r>
      <w:r w:rsidR="004179FA" w:rsidRPr="004179FA">
        <w:rPr>
          <w:i/>
        </w:rPr>
        <w:t>User’s Guide to the Computer Software Routines AeroDyn Interface for ADAMS®</w:t>
      </w:r>
      <w:r w:rsidR="001D5856">
        <w:t>.</w:t>
      </w:r>
      <w:r w:rsidR="008533BD">
        <w:t xml:space="preserve"> </w:t>
      </w:r>
      <w:r w:rsidR="00711921">
        <w:t xml:space="preserve">Salt Lake City, UT: </w:t>
      </w:r>
      <w:r w:rsidR="001D5856">
        <w:t>Windward Engineering, LC,</w:t>
      </w:r>
      <w:r w:rsidR="001A1343" w:rsidRPr="001A1343">
        <w:t xml:space="preserve"> </w:t>
      </w:r>
      <w:r w:rsidR="00711921">
        <w:t>September 2001.</w:t>
      </w:r>
      <w:r w:rsidR="008533BD">
        <w:t xml:space="preserve"> </w:t>
      </w:r>
      <w:hyperlink r:id="rId438" w:history="1">
        <w:r w:rsidR="001A1343" w:rsidRPr="001A1343">
          <w:rPr>
            <w:rStyle w:val="Hyperlink"/>
          </w:rPr>
          <w:t>http://wind.nrel.gov/designcodes/simulators/adams2ad/</w:t>
        </w:r>
      </w:hyperlink>
      <w:r w:rsidR="001A1343" w:rsidRPr="001A1343">
        <w:t>.</w:t>
      </w:r>
      <w:r w:rsidR="008533BD">
        <w:t xml:space="preserve"> </w:t>
      </w:r>
      <w:r w:rsidR="000B162C">
        <w:t>Accessed August 25, 2009</w:t>
      </w:r>
      <w:r w:rsidR="00711921">
        <w:t>.</w:t>
      </w:r>
    </w:p>
    <w:p w:rsidR="00C032E9" w:rsidRDefault="00C032E9">
      <w:pPr>
        <w:pStyle w:val="IndentList"/>
        <w:tabs>
          <w:tab w:val="left" w:pos="1350"/>
        </w:tabs>
        <w:ind w:left="2160" w:hanging="2160"/>
        <w:rPr>
          <w:noProof/>
          <w:sz w:val="18"/>
          <w:szCs w:val="18"/>
        </w:rPr>
      </w:pPr>
    </w:p>
    <w:p w:rsidR="00A03213" w:rsidRDefault="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8615D0" w:rsidRDefault="0077108B" w:rsidP="00E420F5">
      <w:pPr>
        <w:pStyle w:val="Head1"/>
        <w:rPr>
          <w:noProof/>
        </w:rPr>
      </w:pPr>
      <w:bookmarkStart w:id="291" w:name="Heading_TurbSimInputFile"/>
      <w:bookmarkStart w:id="292" w:name="_Toc336257180"/>
      <w:r>
        <w:rPr>
          <w:noProof/>
        </w:rPr>
        <w:lastRenderedPageBreak/>
        <w:pict>
          <v:group id="_x0000_s4713" style="position:absolute;margin-left:-23.4pt;margin-top:38.15pt;width:514.8pt;height:637.45pt;z-index:251672576" coordorigin="1260,2318" coordsize="10296,12749">
            <v:shape id="_x0000_s1057" type="#_x0000_t202" style="position:absolute;left:1728;top:14280;width:9360;height:787;mso-position-horizontal:center" stroked="f">
              <v:textbox style="mso-next-textbox:#_x0000_s1057">
                <w:txbxContent>
                  <w:p w:rsidR="00263541" w:rsidRDefault="00263541" w:rsidP="00F5356F">
                    <w:pPr>
                      <w:pStyle w:val="NRELFigureCaption"/>
                    </w:pPr>
                    <w:bookmarkStart w:id="293" w:name="_Toc335905362"/>
                    <w:bookmarkStart w:id="294" w:name="_Toc336257214"/>
                    <w:r>
                      <w:t xml:space="preserve">Figure </w:t>
                    </w:r>
                    <w:r>
                      <w:fldChar w:fldCharType="begin"/>
                    </w:r>
                    <w:r>
                      <w:instrText xml:space="preserve"> REF Appendix_TSInput_letter \h  \* MERGEFORMAT </w:instrText>
                    </w:r>
                    <w:r>
                      <w:fldChar w:fldCharType="separate"/>
                    </w:r>
                    <w:r>
                      <w:t>A</w:t>
                    </w:r>
                    <w:r>
                      <w:fldChar w:fldCharType="end"/>
                    </w:r>
                    <w:r>
                      <w:t>-</w:t>
                    </w:r>
                    <w:fldSimple w:instr=" SEQ TS_input \* MERGEFORMAT ">
                      <w:r>
                        <w:rPr>
                          <w:noProof/>
                        </w:rPr>
                        <w:t>1</w:t>
                      </w:r>
                    </w:fldSimple>
                    <w:r>
                      <w:t>.  Sample TurbSim input file</w:t>
                    </w:r>
                    <w:bookmarkEnd w:id="293"/>
                    <w:bookmarkEnd w:id="294"/>
                  </w:p>
                </w:txbxContent>
              </v:textbox>
            </v:shape>
            <v:shape id="_x0000_s1054" type="#_x0000_t202" style="position:absolute;left:1260;top:2318;width:10296;height:12096;mso-position-horizontal:center" strokeweight="1.5pt">
              <v:textbox style="mso-next-textbox:#_x0000_s1054" inset="3.6pt,,3.6pt,0">
                <w:txbxContent>
                  <w:p w:rsidR="00263541" w:rsidRDefault="00263541">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---------Runtime Options-----------------------------------</w:t>
                    </w:r>
                  </w:p>
                  <w:p w:rsidR="00263541" w:rsidRDefault="00263541">
                    <w:pPr>
                      <w:spacing w:after="0" w:line="240" w:lineRule="auto"/>
                      <w:contextualSpacing/>
                      <w:rPr>
                        <w:rStyle w:val="Example"/>
                        <w:rFonts w:cs="Arial"/>
                        <w:b/>
                        <w:sz w:val="16"/>
                        <w:szCs w:val="16"/>
                      </w:rPr>
                    </w:pPr>
                    <w:r w:rsidRPr="00305711">
                      <w:rPr>
                        <w:rStyle w:val="Example"/>
                        <w:sz w:val="16"/>
                        <w:szCs w:val="16"/>
                      </w:rPr>
                      <w:t>2318573   RandSeed1</w:t>
                    </w:r>
                    <w:r>
                      <w:rPr>
                        <w:rStyle w:val="Example"/>
                        <w:sz w:val="16"/>
                        <w:szCs w:val="16"/>
                      </w:rPr>
                      <w:t xml:space="preserve">  </w:t>
                    </w:r>
                    <w:r w:rsidRPr="00305711">
                      <w:rPr>
                        <w:rStyle w:val="Example"/>
                        <w:sz w:val="16"/>
                        <w:szCs w:val="16"/>
                      </w:rPr>
                      <w:t xml:space="preserve"> - First random seed (-2147483648 to 2147483647) </w:t>
                    </w:r>
                  </w:p>
                  <w:p w:rsidR="00263541" w:rsidRDefault="00263541">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263541" w:rsidRDefault="00263541">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263541" w:rsidRDefault="00263541">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263541" w:rsidRDefault="00263541">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  (Generates RootName.hh)</w:t>
                    </w:r>
                  </w:p>
                  <w:p w:rsidR="00263541" w:rsidRDefault="00263541">
                    <w:pPr>
                      <w:spacing w:after="0" w:line="240" w:lineRule="auto"/>
                      <w:contextualSpacing/>
                      <w:rPr>
                        <w:rStyle w:val="Example"/>
                        <w:rFonts w:cs="Arial"/>
                        <w:b/>
                        <w:sz w:val="16"/>
                        <w:szCs w:val="16"/>
                      </w:rPr>
                    </w:pPr>
                    <w:r w:rsidRPr="00305711">
                      <w:rPr>
                        <w:rStyle w:val="Example"/>
                        <w:sz w:val="16"/>
                        <w:szCs w:val="16"/>
                      </w:rPr>
                      <w:t>False     WrADFF      - Output FF time-series data in TurbSim/AeroDyn form? (Generates Rootname.bts)</w:t>
                    </w:r>
                  </w:p>
                  <w:p w:rsidR="00263541" w:rsidRDefault="00263541">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  (Generates RootName.wnd)</w:t>
                    </w:r>
                  </w:p>
                  <w:p w:rsidR="00263541" w:rsidRDefault="00263541">
                    <w:pPr>
                      <w:spacing w:after="0" w:line="240" w:lineRule="auto"/>
                      <w:contextualSpacing/>
                      <w:rPr>
                        <w:rStyle w:val="Example"/>
                        <w:rFonts w:cs="Arial"/>
                        <w:b/>
                        <w:sz w:val="16"/>
                        <w:szCs w:val="16"/>
                      </w:rPr>
                    </w:pPr>
                    <w:r w:rsidRPr="00305711">
                      <w:rPr>
                        <w:rStyle w:val="Example"/>
                        <w:sz w:val="16"/>
                        <w:szCs w:val="16"/>
                      </w:rPr>
                      <w:t>False     WrADTWR     - Output tower time-series data? (Generates RootName.twr)</w:t>
                    </w:r>
                  </w:p>
                  <w:p w:rsidR="00263541" w:rsidRDefault="00263541">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  (RootName.u, .v, .w)</w:t>
                    </w:r>
                  </w:p>
                  <w:p w:rsidR="00263541" w:rsidRDefault="00263541">
                    <w:pPr>
                      <w:spacing w:after="0" w:line="240" w:lineRule="auto"/>
                      <w:contextualSpacing/>
                      <w:rPr>
                        <w:rStyle w:val="Example"/>
                        <w:rFonts w:cs="Arial"/>
                        <w:b/>
                        <w:sz w:val="16"/>
                        <w:szCs w:val="16"/>
                      </w:rPr>
                    </w:pPr>
                    <w:r w:rsidRPr="00305711">
                      <w:rPr>
                        <w:rStyle w:val="Example"/>
                        <w:sz w:val="16"/>
                        <w:szCs w:val="16"/>
                      </w:rPr>
                      <w:t>True      WrACT       - Output coherent turbulence time steps in AeroDyn form? (Generates RootName.cts)</w:t>
                    </w:r>
                  </w:p>
                  <w:p w:rsidR="00263541" w:rsidRDefault="00263541">
                    <w:pPr>
                      <w:spacing w:after="0" w:line="240" w:lineRule="auto"/>
                      <w:contextualSpacing/>
                      <w:rPr>
                        <w:rStyle w:val="Example"/>
                        <w:rFonts w:cs="Arial"/>
                        <w:b/>
                        <w:sz w:val="16"/>
                        <w:szCs w:val="16"/>
                      </w:rPr>
                    </w:pPr>
                    <w:r w:rsidRPr="00305711">
                      <w:rPr>
                        <w:rStyle w:val="Example"/>
                        <w:sz w:val="16"/>
                        <w:szCs w:val="16"/>
                      </w:rPr>
                      <w:t>True      Clockwise   - Clockwise rotation looking downwind? (Used only for FF binary files w/ BLADED)</w:t>
                    </w:r>
                  </w:p>
                  <w:p w:rsidR="00263541" w:rsidRDefault="00263541">
                    <w:pPr>
                      <w:spacing w:after="0" w:line="240" w:lineRule="auto"/>
                      <w:contextualSpacing/>
                      <w:rPr>
                        <w:rStyle w:val="Example"/>
                        <w:rFonts w:cs="Arial"/>
                        <w:b/>
                        <w:sz w:val="16"/>
                        <w:szCs w:val="16"/>
                      </w:rPr>
                    </w:pPr>
                    <w:r>
                      <w:rPr>
                        <w:rStyle w:val="Example"/>
                        <w:sz w:val="16"/>
                        <w:szCs w:val="16"/>
                      </w:rPr>
                      <w:t xml:space="preserve">  0  </w:t>
                    </w:r>
                    <w:r w:rsidRPr="00305711">
                      <w:rPr>
                        <w:rStyle w:val="Example"/>
                        <w:sz w:val="16"/>
                        <w:szCs w:val="16"/>
                      </w:rPr>
                      <w:t xml:space="preserve">     ScaleIEC    - </w:t>
                    </w:r>
                    <w:r w:rsidRPr="00B4108B">
                      <w:rPr>
                        <w:rStyle w:val="Example"/>
                        <w:sz w:val="16"/>
                        <w:szCs w:val="16"/>
                      </w:rPr>
                      <w:t xml:space="preserve">Scale IEC turbulence models to </w:t>
                    </w:r>
                    <w:r>
                      <w:rPr>
                        <w:rStyle w:val="Example"/>
                        <w:sz w:val="16"/>
                        <w:szCs w:val="16"/>
                      </w:rPr>
                      <w:t xml:space="preserve">exact </w:t>
                    </w:r>
                    <w:r w:rsidRPr="00B4108B">
                      <w:rPr>
                        <w:rStyle w:val="Example"/>
                        <w:sz w:val="16"/>
                        <w:szCs w:val="16"/>
                      </w:rPr>
                      <w:t>target std deviation? [0=none;1=hub;2=all]</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Default="00263541">
                    <w:pPr>
                      <w:spacing w:after="0" w:line="240" w:lineRule="auto"/>
                      <w:contextualSpacing/>
                      <w:rPr>
                        <w:rStyle w:val="Example"/>
                        <w:rFonts w:cs="Arial"/>
                        <w:b/>
                        <w:sz w:val="16"/>
                        <w:szCs w:val="16"/>
                      </w:rPr>
                    </w:pPr>
                    <w:r w:rsidRPr="00305711">
                      <w:rPr>
                        <w:rStyle w:val="Example"/>
                        <w:sz w:val="16"/>
                        <w:szCs w:val="16"/>
                      </w:rPr>
                      <w:t>13        NumGrid_Z   - Vertical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13        NumGrid_Y   - Horizontal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263541" w:rsidRDefault="00263541">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263541" w:rsidRDefault="00263541">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UsableTime  -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84.30     HubHt       - Hub height [m] (should be &gt; 0.5*GridHeight)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80.00     GridHeight  - Grid height [m] </w:t>
                    </w:r>
                  </w:p>
                  <w:p w:rsidR="00263541" w:rsidRDefault="00263541">
                    <w:pPr>
                      <w:spacing w:after="0" w:line="240" w:lineRule="auto"/>
                      <w:contextualSpacing/>
                      <w:rPr>
                        <w:rStyle w:val="Example"/>
                        <w:rFonts w:cs="Arial"/>
                        <w:b/>
                        <w:sz w:val="16"/>
                        <w:szCs w:val="16"/>
                      </w:rPr>
                    </w:pPr>
                    <w:r w:rsidRPr="00305711">
                      <w:rPr>
                        <w:rStyle w:val="Example"/>
                        <w:sz w:val="16"/>
                        <w:szCs w:val="16"/>
                      </w:rPr>
                      <w:t>80.00     GridWidth   - Grid width [m] (should be &gt;= 2*(RotorRadius+ShaftLength))</w:t>
                    </w:r>
                  </w:p>
                  <w:p w:rsidR="00263541" w:rsidRDefault="00263541">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263541" w:rsidRDefault="00263541">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pPr>
                      <w:spacing w:after="0" w:line="240" w:lineRule="auto"/>
                      <w:contextualSpacing/>
                      <w:rPr>
                        <w:rStyle w:val="Example"/>
                        <w:rFonts w:cs="Arial"/>
                        <w:b/>
                        <w:sz w:val="16"/>
                        <w:szCs w:val="16"/>
                      </w:rPr>
                    </w:pPr>
                    <w:r w:rsidRPr="00305711">
                      <w:rPr>
                        <w:rStyle w:val="Example"/>
                        <w:sz w:val="16"/>
                        <w:szCs w:val="16"/>
                      </w:rPr>
                      <w:t>"SMOOTH"  TurbModel   - Turbulence model (IECKAI, IECVKM, GP_LLJ, NWTCUP, SMOOTH, WF_UPW, WF_07D, WF_14D)</w:t>
                    </w:r>
                  </w:p>
                  <w:p w:rsidR="00263541" w:rsidRDefault="00263541">
                    <w:pPr>
                      <w:spacing w:after="0" w:line="240" w:lineRule="auto"/>
                      <w:contextualSpacing/>
                      <w:rPr>
                        <w:rStyle w:val="Example"/>
                        <w:rFonts w:cs="Arial"/>
                        <w:b/>
                        <w:sz w:val="16"/>
                        <w:szCs w:val="16"/>
                      </w:rPr>
                    </w:pPr>
                    <w:r w:rsidRPr="00305711">
                      <w:rPr>
                        <w:rStyle w:val="Example"/>
                        <w:sz w:val="16"/>
                        <w:szCs w:val="16"/>
                      </w:rPr>
                      <w:t>"1-ED2"   IECstandard - Number of the IEC standard (61400-x, x=1,2,3) with optional 61400-1 ed</w:t>
                    </w:r>
                    <w:r>
                      <w:rPr>
                        <w:rStyle w:val="Example"/>
                        <w:sz w:val="16"/>
                        <w:szCs w:val="16"/>
                      </w:rPr>
                      <w:t>.</w:t>
                    </w:r>
                    <w:r w:rsidRPr="00305711">
                      <w:rPr>
                        <w:rStyle w:val="Example"/>
                        <w:sz w:val="16"/>
                        <w:szCs w:val="16"/>
                      </w:rPr>
                      <w:t xml:space="preserve"> number</w:t>
                    </w:r>
                  </w:p>
                  <w:p w:rsidR="00263541" w:rsidRDefault="00263541">
                    <w:pPr>
                      <w:spacing w:after="0" w:line="240" w:lineRule="auto"/>
                      <w:contextualSpacing/>
                      <w:rPr>
                        <w:rStyle w:val="Example"/>
                        <w:rFonts w:cs="Arial"/>
                        <w:b/>
                        <w:sz w:val="16"/>
                        <w:szCs w:val="16"/>
                      </w:rPr>
                    </w:pPr>
                    <w:r w:rsidRPr="00305711">
                      <w:rPr>
                        <w:rStyle w:val="Example"/>
                        <w:sz w:val="16"/>
                        <w:szCs w:val="16"/>
                      </w:rPr>
                      <w:t>"A"       IECturbc    - IEC turbulence characteristic ("A", "B", "C" or TI in %) or KHTEST</w:t>
                    </w:r>
                  </w:p>
                  <w:p w:rsidR="00263541" w:rsidRDefault="00263541">
                    <w:pPr>
                      <w:spacing w:after="0" w:line="240" w:lineRule="auto"/>
                      <w:contextualSpacing/>
                      <w:rPr>
                        <w:rStyle w:val="Example"/>
                        <w:rFonts w:cs="Arial"/>
                        <w:b/>
                        <w:sz w:val="16"/>
                        <w:szCs w:val="16"/>
                      </w:rPr>
                    </w:pPr>
                    <w:r w:rsidRPr="00305711">
                      <w:rPr>
                        <w:rStyle w:val="Example"/>
                        <w:sz w:val="16"/>
                        <w:szCs w:val="16"/>
                      </w:rPr>
                      <w:t>"NTM"     IEC_WindType- IEC turbulence type ("NTM", "xETM", "xEWM1", or "xEWM50" for x=class 1, 2, or 3)</w:t>
                    </w:r>
                  </w:p>
                  <w:p w:rsidR="00263541" w:rsidRDefault="00263541">
                    <w:pPr>
                      <w:spacing w:after="0" w:line="240" w:lineRule="auto"/>
                      <w:contextualSpacing/>
                      <w:rPr>
                        <w:rStyle w:val="Example"/>
                        <w:rFonts w:cs="Arial"/>
                        <w:b/>
                        <w:sz w:val="16"/>
                        <w:szCs w:val="16"/>
                      </w:rPr>
                    </w:pPr>
                    <w:r w:rsidRPr="00305711">
                      <w:rPr>
                        <w:rStyle w:val="Example"/>
                        <w:sz w:val="16"/>
                        <w:szCs w:val="16"/>
                      </w:rPr>
                      <w:t>default   ETMc        - IEC Extreme turbulence model "c" parameter [m/s] (or "default")</w:t>
                    </w:r>
                  </w:p>
                  <w:p w:rsidR="00263541" w:rsidRDefault="00263541">
                    <w:pPr>
                      <w:spacing w:after="0" w:line="240" w:lineRule="auto"/>
                      <w:contextualSpacing/>
                      <w:rPr>
                        <w:rStyle w:val="Example"/>
                        <w:rFonts w:cs="Arial"/>
                        <w:b/>
                        <w:sz w:val="16"/>
                        <w:szCs w:val="16"/>
                      </w:rPr>
                    </w:pPr>
                    <w:r>
                      <w:rPr>
                        <w:rStyle w:val="Example"/>
                        <w:sz w:val="16"/>
                        <w:szCs w:val="16"/>
                      </w:rPr>
                      <w:t xml:space="preserve">"IEC"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xml:space="preserve">, "LOG", "PL"=power law, "IEC",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r w:rsidRPr="00305711">
                      <w:rPr>
                        <w:rStyle w:val="Example"/>
                        <w:sz w:val="16"/>
                        <w:szCs w:val="16"/>
                      </w:rPr>
                      <w:t>84.30     RefHt       - Height of the reference wind speed [m]</w:t>
                    </w:r>
                  </w:p>
                  <w:p w:rsidR="00263541" w:rsidRDefault="00263541">
                    <w:pPr>
                      <w:spacing w:after="0" w:line="240" w:lineRule="auto"/>
                      <w:contextualSpacing/>
                      <w:rPr>
                        <w:rStyle w:val="Example"/>
                        <w:rFonts w:cs="Arial"/>
                        <w:b/>
                        <w:sz w:val="16"/>
                        <w:szCs w:val="16"/>
                      </w:rPr>
                    </w:pPr>
                    <w:r w:rsidRPr="00305711">
                      <w:rPr>
                        <w:rStyle w:val="Example"/>
                        <w:sz w:val="16"/>
                        <w:szCs w:val="16"/>
                      </w:rPr>
                      <w:t>18.2      URef        - Mean wind speed at the reference height [m/s]</w:t>
                    </w:r>
                  </w:p>
                  <w:p w:rsidR="00263541" w:rsidRDefault="00263541">
                    <w:pPr>
                      <w:spacing w:after="0" w:line="240" w:lineRule="auto"/>
                      <w:contextualSpacing/>
                      <w:rPr>
                        <w:rStyle w:val="Example"/>
                        <w:rFonts w:cs="Arial"/>
                        <w:b/>
                        <w:sz w:val="16"/>
                        <w:szCs w:val="16"/>
                      </w:rPr>
                    </w:pPr>
                    <w:r w:rsidRPr="00305711">
                      <w:rPr>
                        <w:rStyle w:val="Example"/>
                        <w:sz w:val="16"/>
                        <w:szCs w:val="16"/>
                      </w:rPr>
                      <w:t>450       ZJetMax     - Height of the low-level jet [m] (70-490 m or "default", only for "JET" profile)</w:t>
                    </w:r>
                  </w:p>
                  <w:p w:rsidR="00263541" w:rsidRDefault="00263541">
                    <w:pPr>
                      <w:spacing w:after="0" w:line="240" w:lineRule="auto"/>
                      <w:contextualSpacing/>
                      <w:rPr>
                        <w:rStyle w:val="Example"/>
                        <w:rFonts w:cs="Arial"/>
                        <w:b/>
                        <w:sz w:val="16"/>
                        <w:szCs w:val="16"/>
                      </w:rPr>
                    </w:pPr>
                    <w:r w:rsidRPr="00305711">
                      <w:rPr>
                        <w:rStyle w:val="Example"/>
                        <w:sz w:val="16"/>
                        <w:szCs w:val="16"/>
                      </w:rPr>
                      <w:t>default   PLExp       - Power law exponent (or "default")</w:t>
                    </w:r>
                  </w:p>
                  <w:p w:rsidR="00263541" w:rsidRDefault="00263541">
                    <w:pPr>
                      <w:spacing w:after="0" w:line="240" w:lineRule="auto"/>
                      <w:contextualSpacing/>
                      <w:rPr>
                        <w:rStyle w:val="Example"/>
                        <w:rFonts w:cs="Arial"/>
                        <w:b/>
                        <w:sz w:val="16"/>
                        <w:szCs w:val="16"/>
                      </w:rPr>
                    </w:pPr>
                    <w:r w:rsidRPr="00305711">
                      <w:rPr>
                        <w:rStyle w:val="Example"/>
                        <w:sz w:val="16"/>
                        <w:szCs w:val="16"/>
                      </w:rPr>
                      <w:t>default   Z0          - Surface roughness length [m]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--------Non-IEC Meteorological Boundary Conditions------------</w:t>
                    </w:r>
                  </w:p>
                  <w:p w:rsidR="00263541" w:rsidRDefault="00263541">
                    <w:pPr>
                      <w:spacing w:after="0" w:line="240" w:lineRule="auto"/>
                      <w:contextualSpacing/>
                      <w:rPr>
                        <w:rStyle w:val="Example"/>
                        <w:rFonts w:cs="Arial"/>
                        <w:b/>
                        <w:sz w:val="16"/>
                        <w:szCs w:val="16"/>
                      </w:rPr>
                    </w:pPr>
                    <w:r w:rsidRPr="00305711">
                      <w:rPr>
                        <w:rStyle w:val="Example"/>
                        <w:sz w:val="16"/>
                        <w:szCs w:val="16"/>
                      </w:rPr>
                      <w:t>default   Latitude    - Site latitude [degrees] (or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0.05      RICH_NO     - Gradient Richardson number </w:t>
                    </w:r>
                  </w:p>
                  <w:p w:rsidR="00263541" w:rsidRDefault="00263541">
                    <w:pPr>
                      <w:spacing w:after="0" w:line="240" w:lineRule="auto"/>
                      <w:contextualSpacing/>
                      <w:rPr>
                        <w:rStyle w:val="Example"/>
                        <w:rFonts w:cs="Arial"/>
                        <w:b/>
                        <w:sz w:val="16"/>
                        <w:szCs w:val="16"/>
                      </w:rPr>
                    </w:pPr>
                    <w:r w:rsidRPr="00305711">
                      <w:rPr>
                        <w:rStyle w:val="Example"/>
                        <w:sz w:val="16"/>
                        <w:szCs w:val="16"/>
                      </w:rPr>
                      <w:t>default   UStar       - Friction or shear velocity [m/s] (or "default")</w:t>
                    </w:r>
                  </w:p>
                  <w:p w:rsidR="00263541" w:rsidRDefault="00263541">
                    <w:pPr>
                      <w:spacing w:after="0" w:line="240" w:lineRule="auto"/>
                      <w:contextualSpacing/>
                      <w:rPr>
                        <w:rStyle w:val="Example"/>
                        <w:rFonts w:cs="Arial"/>
                        <w:b/>
                        <w:sz w:val="16"/>
                        <w:szCs w:val="16"/>
                      </w:rPr>
                    </w:pPr>
                    <w:r w:rsidRPr="00305711">
                      <w:rPr>
                        <w:rStyle w:val="Example"/>
                        <w:sz w:val="16"/>
                        <w:szCs w:val="16"/>
                      </w:rPr>
                      <w:t>default   ZI          - Mixing layer depth [m] (or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default   PC_UW       - </w:t>
                    </w:r>
                    <w:r>
                      <w:rPr>
                        <w:rStyle w:val="Example"/>
                        <w:sz w:val="16"/>
                        <w:szCs w:val="16"/>
                      </w:rPr>
                      <w:t>Mean u</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 xml:space="preserve">Reynolds stress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default   PC_UV       - </w:t>
                    </w:r>
                    <w:r>
                      <w:rPr>
                        <w:rStyle w:val="Example"/>
                        <w:sz w:val="16"/>
                        <w:szCs w:val="16"/>
                      </w:rPr>
                      <w:t>Mean u</w:t>
                    </w:r>
                    <w:r w:rsidRPr="00305711">
                      <w:rPr>
                        <w:rStyle w:val="Example"/>
                        <w:sz w:val="16"/>
                        <w:szCs w:val="16"/>
                      </w:rPr>
                      <w:t>'</w:t>
                    </w:r>
                    <w:r>
                      <w:rPr>
                        <w:rStyle w:val="Example"/>
                        <w:sz w:val="16"/>
                        <w:szCs w:val="16"/>
                      </w:rPr>
                      <w:t>v</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default   PC_VW       - </w:t>
                    </w:r>
                    <w:r>
                      <w:rPr>
                        <w:rStyle w:val="Example"/>
                        <w:sz w:val="16"/>
                        <w:szCs w:val="16"/>
                      </w:rPr>
                      <w:t>Mean v</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r w:rsidRPr="00305711">
                      <w:rPr>
                        <w:rStyle w:val="Example"/>
                        <w:sz w:val="16"/>
                        <w:szCs w:val="16"/>
                      </w:rPr>
                      <w:t>default   In</w:t>
                    </w:r>
                    <w:r>
                      <w:rPr>
                        <w:rStyle w:val="Example"/>
                        <w:sz w:val="16"/>
                        <w:szCs w:val="16"/>
                      </w:rPr>
                      <w:t>C</w:t>
                    </w:r>
                    <w:r w:rsidRPr="00305711">
                      <w:rPr>
                        <w:rStyle w:val="Example"/>
                        <w:sz w:val="16"/>
                        <w:szCs w:val="16"/>
                      </w:rPr>
                      <w:t xml:space="preserve">Dec1  </w:t>
                    </w:r>
                    <w:r>
                      <w:rPr>
                        <w:rStyle w:val="Example"/>
                        <w:sz w:val="16"/>
                        <w:szCs w:val="16"/>
                      </w:rPr>
                      <w:t xml:space="preserve">  </w:t>
                    </w:r>
                    <w:r w:rsidRPr="00305711">
                      <w:rPr>
                        <w:rStyle w:val="Example"/>
                        <w:sz w:val="16"/>
                        <w:szCs w:val="16"/>
                      </w:rPr>
                      <w:t xml:space="preserve"> - U-component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r>
                      <w:rPr>
                        <w:rStyle w:val="Example"/>
                        <w:sz w:val="16"/>
                        <w:szCs w:val="16"/>
                      </w:rPr>
                      <w:t>default   InC</w:t>
                    </w:r>
                    <w:r w:rsidRPr="00305711">
                      <w:rPr>
                        <w:rStyle w:val="Example"/>
                        <w:sz w:val="16"/>
                        <w:szCs w:val="16"/>
                      </w:rPr>
                      <w:t xml:space="preserve">Dec2  </w:t>
                    </w:r>
                    <w:r>
                      <w:rPr>
                        <w:rStyle w:val="Example"/>
                        <w:sz w:val="16"/>
                        <w:szCs w:val="16"/>
                      </w:rPr>
                      <w:t xml:space="preserve">  </w:t>
                    </w:r>
                    <w:r w:rsidRPr="00305711">
                      <w:rPr>
                        <w:rStyle w:val="Example"/>
                        <w:sz w:val="16"/>
                        <w:szCs w:val="16"/>
                      </w:rPr>
                      <w:t xml:space="preserve"> - V-component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or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r>
                      <w:rPr>
                        <w:rStyle w:val="Example"/>
                        <w:sz w:val="16"/>
                        <w:szCs w:val="16"/>
                      </w:rPr>
                      <w:t>default   InC</w:t>
                    </w:r>
                    <w:r w:rsidRPr="00305711">
                      <w:rPr>
                        <w:rStyle w:val="Example"/>
                        <w:sz w:val="16"/>
                        <w:szCs w:val="16"/>
                      </w:rPr>
                      <w:t xml:space="preserve">Dec3 </w:t>
                    </w:r>
                    <w:r>
                      <w:rPr>
                        <w:rStyle w:val="Example"/>
                        <w:sz w:val="16"/>
                        <w:szCs w:val="16"/>
                      </w:rPr>
                      <w:t xml:space="preserve">  </w:t>
                    </w:r>
                    <w:r w:rsidRPr="00305711">
                      <w:rPr>
                        <w:rStyle w:val="Example"/>
                        <w:sz w:val="16"/>
                        <w:szCs w:val="16"/>
                      </w:rPr>
                      <w:t xml:space="preserve">  - W-component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r w:rsidRPr="00305711">
                      <w:rPr>
                        <w:rStyle w:val="Example"/>
                        <w:sz w:val="16"/>
                        <w:szCs w:val="16"/>
                      </w:rPr>
                      <w:t>default   CohExp      - Coherence exponent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--------Coherent Turbulence Scaling Parameters-------------------</w:t>
                    </w:r>
                  </w:p>
                  <w:p w:rsidR="00263541" w:rsidRDefault="00263541">
                    <w:pPr>
                      <w:spacing w:after="0" w:line="240" w:lineRule="auto"/>
                      <w:contextualSpacing/>
                      <w:rPr>
                        <w:rStyle w:val="Example"/>
                        <w:rFonts w:cs="Arial"/>
                        <w:b/>
                        <w:sz w:val="16"/>
                        <w:szCs w:val="16"/>
                      </w:rPr>
                    </w:pPr>
                    <w:r w:rsidRPr="00305711">
                      <w:rPr>
                        <w:rStyle w:val="Example"/>
                        <w:sz w:val="16"/>
                        <w:szCs w:val="16"/>
                      </w:rPr>
                      <w:t>"M:\coh_events\eventdata"  CTEventPath     - Name of the path where event data files are located</w:t>
                    </w:r>
                  </w:p>
                  <w:p w:rsidR="00263541" w:rsidRDefault="00263541">
                    <w:pPr>
                      <w:spacing w:after="0" w:line="240" w:lineRule="auto"/>
                      <w:contextualSpacing/>
                      <w:rPr>
                        <w:rStyle w:val="Example"/>
                        <w:rFonts w:cs="Arial"/>
                        <w:b/>
                        <w:sz w:val="16"/>
                        <w:szCs w:val="16"/>
                      </w:rPr>
                    </w:pPr>
                    <w:r w:rsidRPr="00305711">
                      <w:rPr>
                        <w:rStyle w:val="Example"/>
                        <w:sz w:val="16"/>
                        <w:szCs w:val="16"/>
                      </w:rPr>
                      <w:t>"Random"  CTEventFile - Type of event files ("LES", "DNS", or "RANDOM")</w:t>
                    </w:r>
                  </w:p>
                  <w:p w:rsidR="00263541" w:rsidRDefault="00263541">
                    <w:pPr>
                      <w:spacing w:after="0" w:line="240" w:lineRule="auto"/>
                      <w:contextualSpacing/>
                      <w:rPr>
                        <w:rStyle w:val="Example"/>
                        <w:rFonts w:cs="Arial"/>
                        <w:b/>
                        <w:sz w:val="16"/>
                        <w:szCs w:val="16"/>
                      </w:rPr>
                    </w:pPr>
                    <w:r w:rsidRPr="00305711">
                      <w:rPr>
                        <w:rStyle w:val="Example"/>
                        <w:sz w:val="16"/>
                        <w:szCs w:val="16"/>
                      </w:rPr>
                      <w:t>True      Randomize   - Randomize the disturbance scale and locations? (true/false)</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1.0      DistScl     - Disturbance scale (ratio of wave height to rotor disk).</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CTLy        - Fractional location of tower center from right to </w:t>
                    </w:r>
                    <w:r>
                      <w:rPr>
                        <w:rStyle w:val="Example"/>
                        <w:sz w:val="16"/>
                        <w:szCs w:val="16"/>
                      </w:rPr>
                      <w:t>L of dataset looking downwind</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CTLz        - Fractional location of hub height from the botto</w:t>
                    </w:r>
                    <w:r>
                      <w:rPr>
                        <w:rStyle w:val="Example"/>
                        <w:sz w:val="16"/>
                        <w:szCs w:val="16"/>
                      </w:rPr>
                      <w:t>m of the dataset</w:t>
                    </w:r>
                  </w:p>
                  <w:p w:rsidR="00263541" w:rsidRDefault="00263541">
                    <w:pPr>
                      <w:spacing w:after="0" w:line="240" w:lineRule="auto"/>
                      <w:contextualSpacing/>
                      <w:rPr>
                        <w:rStyle w:val="Example"/>
                        <w:rFonts w:cs="Arial"/>
                        <w:b/>
                        <w:sz w:val="16"/>
                        <w:szCs w:val="16"/>
                      </w:rPr>
                    </w:pPr>
                    <w:r w:rsidRPr="00305711">
                      <w:rPr>
                        <w:rStyle w:val="Example"/>
                        <w:sz w:val="16"/>
                        <w:szCs w:val="16"/>
                      </w:rPr>
                      <w:t>30.0      CTStartTime - Minimum start time for coherent structures in RootName.cts [s]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305711">
                      <w:rPr>
                        <w:rStyle w:val="Example"/>
                        <w:sz w:val="16"/>
                        <w:szCs w:val="16"/>
                      </w:rPr>
                      <w:t>==================================================</w:t>
                    </w:r>
                  </w:p>
                </w:txbxContent>
              </v:textbox>
            </v:shape>
          </v:group>
        </w:pict>
      </w:r>
      <w:r w:rsidR="008615D0">
        <w:rPr>
          <w:noProof/>
        </w:rPr>
        <w:t xml:space="preserve">Appendix </w:t>
      </w:r>
      <w:bookmarkStart w:id="295" w:name="Appendix_TSInput_letter"/>
      <w:r w:rsidR="00013EBF">
        <w:rPr>
          <w:noProof/>
        </w:rPr>
        <w:fldChar w:fldCharType="begin"/>
      </w:r>
      <w:r w:rsidR="008615D0">
        <w:rPr>
          <w:noProof/>
        </w:rPr>
        <w:instrText xml:space="preserve"> SEQ Appendix \* MERGEFORMAT \* ALPHABETIC \* MERGEFORMAT </w:instrText>
      </w:r>
      <w:r w:rsidR="00013EBF">
        <w:rPr>
          <w:noProof/>
        </w:rPr>
        <w:fldChar w:fldCharType="separate"/>
      </w:r>
      <w:r w:rsidR="00263541">
        <w:rPr>
          <w:noProof/>
        </w:rPr>
        <w:t>A</w:t>
      </w:r>
      <w:r w:rsidR="00013EBF">
        <w:rPr>
          <w:noProof/>
        </w:rPr>
        <w:fldChar w:fldCharType="end"/>
      </w:r>
      <w:bookmarkEnd w:id="295"/>
      <w:r w:rsidR="008615D0">
        <w:rPr>
          <w:noProof/>
        </w:rPr>
        <w:t xml:space="preserve">: </w:t>
      </w:r>
      <w:r w:rsidR="008615D0">
        <w:t>Sample TurbSim Input File</w:t>
      </w:r>
      <w:bookmarkEnd w:id="291"/>
      <w:bookmarkEnd w:id="292"/>
    </w:p>
    <w:p w:rsidR="000F3D80" w:rsidRDefault="000F3D80" w:rsidP="00504832">
      <w:pPr>
        <w:pStyle w:val="NRELText"/>
        <w:rPr>
          <w:noProof/>
        </w:rPr>
        <w:sectPr w:rsidR="000F3D80" w:rsidSect="00C478FF">
          <w:pgSz w:w="12240" w:h="15840"/>
          <w:pgMar w:top="1440" w:right="1440" w:bottom="1440" w:left="1440" w:header="720" w:footer="720" w:gutter="0"/>
          <w:cols w:space="432"/>
          <w:docGrid w:linePitch="299"/>
        </w:sectPr>
      </w:pPr>
    </w:p>
    <w:p w:rsidR="00A03213" w:rsidRDefault="00A03213" w:rsidP="00A03213">
      <w:pPr>
        <w:pStyle w:val="Head1"/>
      </w:pPr>
      <w:bookmarkStart w:id="296" w:name="_Toc336257181"/>
      <w:r>
        <w:rPr>
          <w:noProof/>
        </w:rPr>
        <w:lastRenderedPageBreak/>
        <w:t xml:space="preserve">Appendix </w:t>
      </w:r>
      <w:bookmarkStart w:id="297" w:name="Appendix_Quick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B</w:t>
      </w:r>
      <w:r w:rsidR="00013EBF">
        <w:rPr>
          <w:noProof/>
        </w:rPr>
        <w:fldChar w:fldCharType="end"/>
      </w:r>
      <w:bookmarkEnd w:id="297"/>
      <w:r>
        <w:rPr>
          <w:noProof/>
        </w:rPr>
        <w:t xml:space="preserve">: </w:t>
      </w:r>
      <w:r>
        <w:t>TurbSim Quick-Start Guidelines for IEC Turbulence</w:t>
      </w:r>
      <w:bookmarkEnd w:id="296"/>
    </w:p>
    <w:p w:rsidR="00A03213" w:rsidRDefault="00A03213" w:rsidP="00A03213">
      <w:pPr>
        <w:pStyle w:val="NRELText"/>
      </w:pPr>
      <w:r>
        <w:t>To generate IEC-type turbulence, many of the parameters in the TurbSim input file can be ignored.</w:t>
      </w:r>
      <w:r w:rsidR="008533BD">
        <w:t xml:space="preserve">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shows a TurbSim input file set up to generate IEC 61400</w:t>
      </w:r>
      <w:r w:rsidR="000B7170">
        <w:noBreakHyphen/>
      </w:r>
      <w:r>
        <w:t xml:space="preserve">1 </w:t>
      </w:r>
      <w:r w:rsidR="00323E92">
        <w:t>3</w:t>
      </w:r>
      <w:r w:rsidR="00323E92" w:rsidRPr="00323E92">
        <w:rPr>
          <w:vertAlign w:val="superscript"/>
        </w:rPr>
        <w:t>rd</w:t>
      </w:r>
      <w:r w:rsidR="00323E92">
        <w:t xml:space="preserve"> ed.</w:t>
      </w:r>
      <w:r>
        <w:t>, category “B” turbulence for the NTM using the Kaimal model.</w:t>
      </w:r>
      <w:r w:rsidR="008533BD">
        <w:t xml:space="preserve"> </w:t>
      </w:r>
      <w:r>
        <w:t xml:space="preserve">It creates a FF Bladed-style </w:t>
      </w:r>
      <w:r w:rsidR="008F2EBD">
        <w:t>“</w:t>
      </w:r>
      <w:r w:rsidR="004179FA" w:rsidRPr="004179FA">
        <w:t>.wnd</w:t>
      </w:r>
      <w:r w:rsidR="008F2EBD">
        <w:t>”</w:t>
      </w:r>
      <w:r>
        <w:t xml:space="preserve"> file containing 630 seconds of usable data, using a time step of 0.05 s.</w:t>
      </w:r>
    </w:p>
    <w:p w:rsidR="00A03213" w:rsidRDefault="00A03213" w:rsidP="00A03213">
      <w:pPr>
        <w:pStyle w:val="NRELText"/>
      </w:pPr>
      <w:r>
        <w:t xml:space="preserve">All of the unused parameters have been crossed out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w:t>
      </w:r>
      <w:r w:rsidR="008533BD">
        <w:t xml:space="preserve"> </w:t>
      </w:r>
      <w:r>
        <w:t xml:space="preserve">The parameters in black </w:t>
      </w:r>
      <w:r w:rsidR="008F2EBD">
        <w:t xml:space="preserve">typically </w:t>
      </w:r>
      <w:r>
        <w:t>do not need to be changed.</w:t>
      </w:r>
      <w:r w:rsidR="008533BD">
        <w:t xml:space="preserve"> </w:t>
      </w:r>
      <w:r>
        <w:t xml:space="preserve">The input parameters that </w:t>
      </w:r>
      <w:r w:rsidR="007404AE">
        <w:t xml:space="preserve">typically </w:t>
      </w:r>
      <w:r w:rsidR="008F2EBD">
        <w:t>might have</w:t>
      </w:r>
      <w:r>
        <w:t xml:space="preserve"> to be changed are mentioned below, along with suggestions for typical values.</w:t>
      </w:r>
      <w:r w:rsidR="008533BD">
        <w:t xml:space="preserve"> </w:t>
      </w:r>
      <w:r w:rsidR="000B04E0">
        <w:t xml:space="preserve">The </w:t>
      </w:r>
      <w:r w:rsidR="00013EBF">
        <w:fldChar w:fldCharType="begin"/>
      </w:r>
      <w:r w:rsidR="000B04E0">
        <w:instrText xml:space="preserve"> REF Heading_InputFileParameters \h </w:instrText>
      </w:r>
      <w:r w:rsidR="00013EBF">
        <w:fldChar w:fldCharType="separate"/>
      </w:r>
      <w:r w:rsidR="00263541">
        <w:t>Input File</w:t>
      </w:r>
      <w:r w:rsidR="00013EBF">
        <w:fldChar w:fldCharType="end"/>
      </w:r>
      <w:r w:rsidR="000B04E0">
        <w:t xml:space="preserve"> section of this </w:t>
      </w:r>
      <w:r w:rsidR="008F2EBD">
        <w:t xml:space="preserve">guide </w:t>
      </w:r>
      <w:r w:rsidR="000B04E0">
        <w:t>describes the parameters in more detail.</w:t>
      </w:r>
      <w:r w:rsidR="008A458A">
        <w:t xml:space="preserve"> </w:t>
      </w:r>
      <w:r>
        <w:t xml:space="preserve">The parameters in </w:t>
      </w:r>
      <w:r w:rsidRPr="005F59CE">
        <w:rPr>
          <w:i/>
          <w:color w:val="0070C0"/>
        </w:rPr>
        <w:t>blue italics</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should be changed based on the particular turbine for which the wind field is being generated:</w:t>
      </w:r>
    </w:p>
    <w:p w:rsidR="00A03213" w:rsidRPr="00E9179B" w:rsidRDefault="00A03213" w:rsidP="008A458A">
      <w:pPr>
        <w:pStyle w:val="NRELText"/>
        <w:numPr>
          <w:ilvl w:val="0"/>
          <w:numId w:val="46"/>
        </w:numPr>
        <w:spacing w:after="120"/>
      </w:pPr>
      <w:r>
        <w:rPr>
          <w:i/>
        </w:rPr>
        <w:t>ScaleIEC</w:t>
      </w:r>
      <w:r>
        <w:t>:</w:t>
      </w:r>
      <w:r w:rsidR="007404AE">
        <w:t xml:space="preserve"> </w:t>
      </w:r>
      <w:r>
        <w:t>Change this parameter to the type of scaling desired.</w:t>
      </w:r>
      <w:r w:rsidR="008533BD">
        <w:t xml:space="preserve"> </w:t>
      </w:r>
      <w:r>
        <w:t>If you are unsure, use 0.</w:t>
      </w:r>
    </w:p>
    <w:p w:rsidR="00A03213" w:rsidRPr="00E9179B" w:rsidRDefault="00A03213" w:rsidP="008A458A">
      <w:pPr>
        <w:pStyle w:val="NRELText"/>
        <w:numPr>
          <w:ilvl w:val="0"/>
          <w:numId w:val="46"/>
        </w:numPr>
        <w:spacing w:after="120"/>
      </w:pPr>
      <w:r>
        <w:rPr>
          <w:i/>
        </w:rPr>
        <w:t>NumGrid_Z</w:t>
      </w:r>
      <w:r w:rsidRPr="007404AE">
        <w:t>:</w:t>
      </w:r>
      <w:r w:rsidR="007404AE" w:rsidRPr="007404AE">
        <w:t xml:space="preserve"> </w:t>
      </w:r>
      <w:r>
        <w:t>The number of vertical grid points should be set so there is sufficient vertical grid resolution.</w:t>
      </w:r>
      <w:r w:rsidR="008533BD">
        <w:t xml:space="preserve"> </w:t>
      </w:r>
      <w:r>
        <w:t xml:space="preserve">A typical value is an odd integer </w:t>
      </w:r>
      <w:r w:rsidR="008F2EBD">
        <w:t xml:space="preserve">that is </w:t>
      </w:r>
      <w:r>
        <w:t xml:space="preserve">close to the </w:t>
      </w:r>
      <w:r>
        <w:rPr>
          <w:i/>
        </w:rPr>
        <w:t xml:space="preserve">GridHeight </w:t>
      </w:r>
      <w:r>
        <w:t>divided by the mean chord of the turbine’s blades.</w:t>
      </w:r>
    </w:p>
    <w:p w:rsidR="00A03213" w:rsidRPr="00E9179B" w:rsidRDefault="00A03213" w:rsidP="008A458A">
      <w:pPr>
        <w:pStyle w:val="NRELText"/>
        <w:numPr>
          <w:ilvl w:val="0"/>
          <w:numId w:val="46"/>
        </w:numPr>
        <w:spacing w:after="120"/>
      </w:pPr>
      <w:r w:rsidRPr="00FC2E47">
        <w:rPr>
          <w:i/>
        </w:rPr>
        <w:t>NumGrid_Y</w:t>
      </w:r>
      <w:r>
        <w:t>:</w:t>
      </w:r>
      <w:r w:rsidR="007404AE">
        <w:t xml:space="preserve"> </w:t>
      </w:r>
      <w:r>
        <w:t>The number of lateral grid points should be set so there is sufficient lateral grid resolution.</w:t>
      </w:r>
      <w:r w:rsidR="008533BD">
        <w:t xml:space="preserve"> </w:t>
      </w:r>
      <w:r>
        <w:t xml:space="preserve">A typical value is an odd integer </w:t>
      </w:r>
      <w:r w:rsidR="008F2EBD">
        <w:t xml:space="preserve">that is </w:t>
      </w:r>
      <w:r>
        <w:t xml:space="preserve">close to the </w:t>
      </w:r>
      <w:r>
        <w:rPr>
          <w:i/>
        </w:rPr>
        <w:t>GridWidth</w:t>
      </w:r>
      <w:r>
        <w:t xml:space="preserve"> divided by the mean chord of the turbine’s blades.</w:t>
      </w:r>
    </w:p>
    <w:p w:rsidR="00A03213" w:rsidRPr="00E9179B" w:rsidRDefault="00A03213" w:rsidP="008A458A">
      <w:pPr>
        <w:pStyle w:val="NRELText"/>
        <w:numPr>
          <w:ilvl w:val="0"/>
          <w:numId w:val="46"/>
        </w:numPr>
        <w:spacing w:after="120"/>
      </w:pPr>
      <w:r>
        <w:rPr>
          <w:i/>
        </w:rPr>
        <w:t>HubHt</w:t>
      </w:r>
      <w:r>
        <w:t>:</w:t>
      </w:r>
      <w:r w:rsidR="007404AE">
        <w:t xml:space="preserve"> </w:t>
      </w:r>
      <w:r>
        <w:t>This is the hub height</w:t>
      </w:r>
      <w:r w:rsidR="00837935">
        <w:t xml:space="preserve"> in meters</w:t>
      </w:r>
      <w:r>
        <w:t xml:space="preserve"> of the turbine for which the turbulence is being generated.</w:t>
      </w:r>
    </w:p>
    <w:p w:rsidR="00A03213" w:rsidRPr="00E9179B" w:rsidRDefault="00A03213" w:rsidP="008A458A">
      <w:pPr>
        <w:pStyle w:val="NRELText"/>
        <w:numPr>
          <w:ilvl w:val="0"/>
          <w:numId w:val="46"/>
        </w:numPr>
        <w:spacing w:after="120"/>
      </w:pPr>
      <w:r>
        <w:rPr>
          <w:i/>
        </w:rPr>
        <w:t>GridHeight</w:t>
      </w:r>
      <w:r>
        <w:t>:</w:t>
      </w:r>
      <w:r w:rsidR="007404AE">
        <w:t xml:space="preserve"> </w:t>
      </w:r>
      <w:r w:rsidRPr="003D2160">
        <w:t>The</w:t>
      </w:r>
      <w:r>
        <w:rPr>
          <w:i/>
        </w:rPr>
        <w:t xml:space="preserve"> </w:t>
      </w:r>
      <w:r>
        <w:t>grid height</w:t>
      </w:r>
      <w:r w:rsidR="008F2EBD">
        <w:t xml:space="preserve"> (in meters) </w:t>
      </w:r>
      <w:r>
        <w:t xml:space="preserve">typically </w:t>
      </w:r>
      <w:r w:rsidR="008F2EBD">
        <w:t xml:space="preserve">is </w:t>
      </w:r>
      <w:r>
        <w:t>10% larger than the turbine rotor diameter.</w:t>
      </w:r>
      <w:r w:rsidR="008533BD">
        <w:t xml:space="preserve"> </w:t>
      </w:r>
      <w:r>
        <w:t>It must be larger for turbines that have significant displacements.</w:t>
      </w:r>
    </w:p>
    <w:p w:rsidR="00A03213" w:rsidRPr="00E9179B" w:rsidRDefault="00A03213" w:rsidP="008A458A">
      <w:pPr>
        <w:pStyle w:val="NRELText"/>
        <w:numPr>
          <w:ilvl w:val="0"/>
          <w:numId w:val="46"/>
        </w:numPr>
        <w:spacing w:after="120"/>
      </w:pPr>
      <w:r>
        <w:rPr>
          <w:i/>
        </w:rPr>
        <w:t>GridWidth</w:t>
      </w:r>
      <w:r>
        <w:t>:</w:t>
      </w:r>
      <w:r w:rsidR="007404AE">
        <w:t xml:space="preserve"> </w:t>
      </w:r>
      <w:r w:rsidRPr="003D2160">
        <w:t>The</w:t>
      </w:r>
      <w:r>
        <w:t xml:space="preserve"> grid width </w:t>
      </w:r>
      <w:r w:rsidR="00837935">
        <w:t xml:space="preserve">(in meters) </w:t>
      </w:r>
      <w:r>
        <w:t xml:space="preserve">typically </w:t>
      </w:r>
      <w:r w:rsidR="008F2EBD">
        <w:t xml:space="preserve">is </w:t>
      </w:r>
      <w:r>
        <w:t xml:space="preserve">the same as </w:t>
      </w:r>
      <w:r>
        <w:rPr>
          <w:i/>
        </w:rPr>
        <w:t>GridHeight</w:t>
      </w:r>
      <w:r>
        <w:t>.</w:t>
      </w:r>
    </w:p>
    <w:p w:rsidR="00A03213" w:rsidRDefault="00A03213" w:rsidP="008A458A">
      <w:pPr>
        <w:pStyle w:val="NRELText"/>
        <w:numPr>
          <w:ilvl w:val="0"/>
          <w:numId w:val="46"/>
        </w:numPr>
        <w:spacing w:after="120"/>
      </w:pPr>
      <w:r>
        <w:rPr>
          <w:i/>
        </w:rPr>
        <w:t>IECturbc</w:t>
      </w:r>
      <w:r>
        <w:t>:</w:t>
      </w:r>
      <w:r w:rsidR="007404AE">
        <w:t xml:space="preserve"> </w:t>
      </w:r>
      <w:r>
        <w:t>The turbulence category should be “A</w:t>
      </w:r>
      <w:r w:rsidR="008F2EBD">
        <w:t>,</w:t>
      </w:r>
      <w:r>
        <w:t>” “B</w:t>
      </w:r>
      <w:r w:rsidR="008F2EBD">
        <w:t>,</w:t>
      </w:r>
      <w:r>
        <w:t>” or “C</w:t>
      </w:r>
      <w:r w:rsidR="008F2EBD">
        <w:t>,</w:t>
      </w:r>
      <w:r>
        <w:t>” depending on the desired 61400</w:t>
      </w:r>
      <w:r w:rsidR="000B7170">
        <w:noBreakHyphen/>
      </w:r>
      <w:r>
        <w:t>1 category. Category “A” is the most turbulent.</w:t>
      </w:r>
    </w:p>
    <w:p w:rsidR="00A03213" w:rsidRPr="004D76F1" w:rsidRDefault="00A03213" w:rsidP="008A458A">
      <w:pPr>
        <w:pStyle w:val="NRELText"/>
        <w:numPr>
          <w:ilvl w:val="0"/>
          <w:numId w:val="46"/>
        </w:numPr>
        <w:spacing w:after="120"/>
      </w:pPr>
      <w:r>
        <w:rPr>
          <w:i/>
        </w:rPr>
        <w:t>RefHt</w:t>
      </w:r>
      <w:r>
        <w:t>:</w:t>
      </w:r>
      <w:r w:rsidR="007404AE">
        <w:t xml:space="preserve"> </w:t>
      </w:r>
      <w:r>
        <w:t>The reference height</w:t>
      </w:r>
      <w:r w:rsidR="00837935">
        <w:t xml:space="preserve"> </w:t>
      </w:r>
      <w:r>
        <w:t xml:space="preserve">is the height </w:t>
      </w:r>
      <w:r w:rsidR="008F2EBD">
        <w:t>(</w:t>
      </w:r>
      <w:r w:rsidR="00837935">
        <w:t>in meters</w:t>
      </w:r>
      <w:r w:rsidR="008F2EBD">
        <w:t>)</w:t>
      </w:r>
      <w:r w:rsidR="00837935">
        <w:t xml:space="preserve"> </w:t>
      </w:r>
      <w:r>
        <w:t xml:space="preserve">where </w:t>
      </w:r>
      <w:r w:rsidR="00837935">
        <w:t>the</w:t>
      </w:r>
      <w:r>
        <w:t xml:space="preserve"> input wind speed is defined.</w:t>
      </w:r>
      <w:r w:rsidR="008533BD">
        <w:t xml:space="preserve"> </w:t>
      </w:r>
      <w:r>
        <w:t xml:space="preserve">It is typically the same as </w:t>
      </w:r>
      <w:r>
        <w:rPr>
          <w:i/>
        </w:rPr>
        <w:t>HubHt</w:t>
      </w:r>
      <w:r>
        <w:t>.</w:t>
      </w:r>
    </w:p>
    <w:p w:rsidR="00A03213" w:rsidRDefault="00A03213" w:rsidP="008A458A">
      <w:pPr>
        <w:pStyle w:val="NRELText"/>
        <w:spacing w:after="120"/>
      </w:pPr>
      <w:r>
        <w:t xml:space="preserve">The parameters in </w:t>
      </w:r>
      <w:r w:rsidRPr="005F59CE">
        <w:rPr>
          <w:b/>
          <w:color w:val="C00000"/>
        </w:rPr>
        <w:t>bold red</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w:t>
      </w:r>
      <w:r w:rsidR="008F2EBD">
        <w:t xml:space="preserve">typically </w:t>
      </w:r>
      <w:r>
        <w:t xml:space="preserve">are changed for each </w:t>
      </w:r>
      <w:r w:rsidR="00182C81">
        <w:t>case</w:t>
      </w:r>
      <w:r>
        <w:t xml:space="preserve"> when running design load cases:</w:t>
      </w:r>
    </w:p>
    <w:p w:rsidR="00A03213" w:rsidRDefault="00A03213" w:rsidP="008A458A">
      <w:pPr>
        <w:pStyle w:val="NRELText"/>
        <w:numPr>
          <w:ilvl w:val="0"/>
          <w:numId w:val="46"/>
        </w:numPr>
        <w:spacing w:after="120"/>
      </w:pPr>
      <w:r>
        <w:rPr>
          <w:i/>
        </w:rPr>
        <w:t>RandSeed1</w:t>
      </w:r>
      <w:r>
        <w:t>:</w:t>
      </w:r>
      <w:r w:rsidR="007404AE">
        <w:t xml:space="preserve"> </w:t>
      </w:r>
      <w:r>
        <w:t>The random seed, which initializes the pseudo-random number generator, should be a different number for each simulation.</w:t>
      </w:r>
      <w:r w:rsidR="008533BD">
        <w:t xml:space="preserve"> </w:t>
      </w:r>
      <w:r>
        <w:t xml:space="preserve">For each case, several different seeds should be used, keeping </w:t>
      </w:r>
      <w:r w:rsidRPr="004D76F1">
        <w:rPr>
          <w:i/>
        </w:rPr>
        <w:t>all</w:t>
      </w:r>
      <w:r>
        <w:t xml:space="preserve"> other input parameters constant.</w:t>
      </w:r>
    </w:p>
    <w:p w:rsidR="000B04E0" w:rsidRPr="00FC2E47" w:rsidRDefault="000B04E0" w:rsidP="008A458A">
      <w:pPr>
        <w:pStyle w:val="NRELText"/>
        <w:numPr>
          <w:ilvl w:val="0"/>
          <w:numId w:val="46"/>
        </w:numPr>
        <w:spacing w:after="120"/>
      </w:pPr>
      <w:r>
        <w:rPr>
          <w:i/>
        </w:rPr>
        <w:t>IEC_WindType</w:t>
      </w:r>
      <w:r>
        <w:t>:</w:t>
      </w:r>
      <w:r w:rsidR="007404AE">
        <w:t xml:space="preserve"> </w:t>
      </w:r>
      <w:r>
        <w:t>This is the wind condition for the (turbulent) IEC load cases.</w:t>
      </w:r>
      <w:r w:rsidR="008533BD">
        <w:t xml:space="preserve"> </w:t>
      </w:r>
      <w:r>
        <w:t xml:space="preserve">It often </w:t>
      </w:r>
      <w:r w:rsidR="008F2EBD">
        <w:t xml:space="preserve">is </w:t>
      </w:r>
      <w:r>
        <w:t>NTM.</w:t>
      </w:r>
      <w:r w:rsidR="008533BD">
        <w:t xml:space="preserve"> </w:t>
      </w:r>
      <w:r w:rsidR="00837935">
        <w:t xml:space="preserve">For other conditions, see </w:t>
      </w:r>
      <w:r w:rsidR="00013EBF">
        <w:fldChar w:fldCharType="begin"/>
      </w:r>
      <w:r w:rsidR="00837935">
        <w:instrText xml:space="preserve"> REF Table_WindType \h </w:instrText>
      </w:r>
      <w:r w:rsidR="00013EBF">
        <w:fldChar w:fldCharType="separate"/>
      </w:r>
      <w:r w:rsidR="00263541">
        <w:t xml:space="preserve">Table </w:t>
      </w:r>
      <w:r w:rsidR="00263541">
        <w:rPr>
          <w:noProof/>
        </w:rPr>
        <w:t>5</w:t>
      </w:r>
      <w:r w:rsidR="00013EBF">
        <w:fldChar w:fldCharType="end"/>
      </w:r>
      <w:r w:rsidR="008F2EBD">
        <w:t xml:space="preserve"> of this guide</w:t>
      </w:r>
      <w:r w:rsidR="00837935">
        <w:t>.</w:t>
      </w:r>
    </w:p>
    <w:p w:rsidR="00A03213" w:rsidRPr="00E9179B" w:rsidRDefault="00A03213" w:rsidP="008A458A">
      <w:pPr>
        <w:pStyle w:val="NRELText"/>
        <w:numPr>
          <w:ilvl w:val="0"/>
          <w:numId w:val="46"/>
        </w:numPr>
        <w:spacing w:after="120"/>
      </w:pPr>
      <w:r>
        <w:rPr>
          <w:i/>
        </w:rPr>
        <w:t>URef</w:t>
      </w:r>
      <w:r w:rsidRPr="002B19F7">
        <w:t>:</w:t>
      </w:r>
      <w:r w:rsidR="007404AE">
        <w:t xml:space="preserve"> </w:t>
      </w:r>
      <w:r w:rsidR="008A458A">
        <w:t xml:space="preserve"> </w:t>
      </w:r>
      <w:r>
        <w:t>This is the reference wind speed</w:t>
      </w:r>
      <w:r w:rsidR="00837935">
        <w:t xml:space="preserve"> </w:t>
      </w:r>
      <w:r w:rsidR="008F2EBD">
        <w:t>(</w:t>
      </w:r>
      <w:r w:rsidR="00837935">
        <w:t>in m</w:t>
      </w:r>
      <w:r w:rsidR="008F2EBD">
        <w:t>eters per second)</w:t>
      </w:r>
      <w:r>
        <w:t xml:space="preserve"> at the </w:t>
      </w:r>
      <w:r>
        <w:rPr>
          <w:i/>
        </w:rPr>
        <w:t>RefHt</w:t>
      </w:r>
      <w:r>
        <w:t>.</w:t>
      </w:r>
      <w:r w:rsidR="008533BD">
        <w:t xml:space="preserve"> </w:t>
      </w:r>
      <w:r>
        <w:t>It typically ranges from cut-in to cut-out in 2 m/s increments.</w:t>
      </w:r>
    </w:p>
    <w:p w:rsidR="00A03213" w:rsidRDefault="00A03213" w:rsidP="00A03213">
      <w:pPr>
        <w:spacing w:after="0" w:line="240" w:lineRule="auto"/>
        <w:rPr>
          <w:rFonts w:ascii="Times New Roman" w:hAnsi="Times New Roman"/>
          <w:sz w:val="24"/>
        </w:rPr>
      </w:pPr>
      <w:r>
        <w:br w:type="page"/>
      </w:r>
    </w:p>
    <w:p w:rsidR="00A03213" w:rsidRDefault="0077108B" w:rsidP="00A03213">
      <w:pPr>
        <w:pStyle w:val="IndentList"/>
        <w:tabs>
          <w:tab w:val="left" w:pos="1350"/>
        </w:tabs>
        <w:ind w:left="2160" w:hanging="2160"/>
        <w:rPr>
          <w:noProof/>
          <w:sz w:val="18"/>
          <w:szCs w:val="18"/>
        </w:rPr>
      </w:pPr>
      <w:r>
        <w:rPr>
          <w:noProof/>
          <w:sz w:val="18"/>
          <w:szCs w:val="18"/>
        </w:rPr>
        <w:lastRenderedPageBreak/>
        <w:pict>
          <v:group id="_x0000_s4712" style="position:absolute;left:0;text-align:left;margin-left:-23.4pt;margin-top:10.45pt;width:514.8pt;height:637pt;z-index:251671552" coordorigin="684,1764" coordsize="10296,12740">
            <v:shape id="_x0000_s4298" type="#_x0000_t202" style="position:absolute;left:1152;top:13717;width:9360;height:787;mso-position-horizontal:center" stroked="f">
              <v:textbox style="mso-next-textbox:#_x0000_s4298" inset=",0,,0">
                <w:txbxContent>
                  <w:p w:rsidR="00263541" w:rsidRDefault="00263541">
                    <w:pPr>
                      <w:pStyle w:val="NRELFigureCaption"/>
                      <w:spacing w:before="60"/>
                    </w:pPr>
                    <w:bookmarkStart w:id="298" w:name="Figure_IEC_input"/>
                    <w:bookmarkStart w:id="299" w:name="_Toc335905363"/>
                    <w:bookmarkStart w:id="300" w:name="_Toc336257215"/>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298"/>
                    <w:r>
                      <w:t>.  Sample TurbSim input file for IEC turbulence: parameters shown in blue should be changed based on the turbine configuration; parameters shown in red should be changed for each load case and simulation.</w:t>
                    </w:r>
                    <w:bookmarkEnd w:id="299"/>
                    <w:bookmarkEnd w:id="300"/>
                  </w:p>
                </w:txbxContent>
              </v:textbox>
            </v:shape>
            <v:shape id="_x0000_s4299" type="#_x0000_t202" style="position:absolute;left:684;top:1764;width:10296;height:11952;mso-position-horizontal:center" strokeweight="1.5pt">
              <v:textbox style="mso-next-textbox:#_x0000_s4299" inset="3.6pt,,3.6pt,0">
                <w:txbxContent>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---------Runtime Options-----------------------------------</w:t>
                    </w:r>
                  </w:p>
                  <w:p w:rsidR="00263541" w:rsidRPr="00154F87" w:rsidRDefault="00263541" w:rsidP="00A03213">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  (Generates RootName.hh)</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WrADFF      - Output FF time-series data in TurbSim/AeroDyn form? (Generates Rootname.bts)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  (Generates RootName.wnd)</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WrADTWR     - Output tower time-series data? (Generates RootName.twr)</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  (RootName.u, .v, .w)</w:t>
                    </w:r>
                  </w:p>
                  <w:p w:rsidR="00263541" w:rsidRDefault="00263541" w:rsidP="00A03213">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True      Clockwise   - Clockwise rotation looking downwind? (Used only for FF binary files w/ BLADED)</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  0       </w:t>
                    </w:r>
                    <w:r w:rsidRPr="00D612B1">
                      <w:rPr>
                        <w:rStyle w:val="Example"/>
                        <w:i/>
                        <w:color w:val="0070C0"/>
                        <w:sz w:val="16"/>
                        <w:szCs w:val="16"/>
                      </w:rPr>
                      <w:t>ScaleIEC</w:t>
                    </w:r>
                    <w:r w:rsidRPr="00154F87">
                      <w:rPr>
                        <w:rStyle w:val="Example"/>
                        <w:i/>
                        <w:color w:val="0070C0"/>
                        <w:sz w:val="16"/>
                        <w:szCs w:val="16"/>
                      </w:rPr>
                      <w:t xml:space="preserve">    - Scale IEC turbulence models to exact target std deviation? [0=none;1=hub;2=all]</w:t>
                    </w:r>
                  </w:p>
                  <w:p w:rsidR="00263541" w:rsidRPr="00154F87" w:rsidRDefault="00263541" w:rsidP="00A03213">
                    <w:pPr>
                      <w:spacing w:after="0" w:line="240" w:lineRule="auto"/>
                      <w:contextualSpacing/>
                      <w:rPr>
                        <w:rStyle w:val="Example"/>
                        <w:i/>
                        <w:color w:val="0070C0"/>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263541" w:rsidRDefault="00263541" w:rsidP="00A0321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263541" w:rsidRDefault="00263541" w:rsidP="00A0321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UsableTime  -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GridHeight</w:t>
                    </w:r>
                    <w:r w:rsidRPr="00154F87">
                      <w:rPr>
                        <w:rStyle w:val="Example"/>
                        <w:i/>
                        <w:color w:val="0070C0"/>
                        <w:sz w:val="16"/>
                        <w:szCs w:val="16"/>
                      </w:rPr>
                      <w:t xml:space="preserve">  - Grid height [m] </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r w:rsidRPr="00305711">
                      <w:rPr>
                        <w:rStyle w:val="Example"/>
                        <w:sz w:val="16"/>
                        <w:szCs w:val="16"/>
                      </w:rPr>
                      <w:t>"  TurbModel   - Turbulence model (IECKAI, IECVKM, GP_LLJ, NWTCUP, SMOOTH, WF_UPW, WF_07D, WF_14D)</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x=1,2,3) with optional 61400-1 ed</w:t>
                    </w:r>
                    <w:r>
                      <w:rPr>
                        <w:rStyle w:val="Example"/>
                        <w:sz w:val="16"/>
                        <w:szCs w:val="16"/>
                      </w:rPr>
                      <w:t>.</w:t>
                    </w:r>
                    <w:r w:rsidRPr="00305711">
                      <w:rPr>
                        <w:rStyle w:val="Example"/>
                        <w:sz w:val="16"/>
                        <w:szCs w:val="16"/>
                      </w:rPr>
                      <w:t xml:space="preserve"> </w:t>
                    </w:r>
                    <w:r>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263541" w:rsidRPr="000B04E0" w:rsidRDefault="00263541" w:rsidP="00A03213">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263541" w:rsidRPr="00A34B6E" w:rsidRDefault="00263541" w:rsidP="00A03213">
                    <w:pPr>
                      <w:spacing w:after="0" w:line="240" w:lineRule="auto"/>
                      <w:contextualSpacing/>
                      <w:rPr>
                        <w:rStyle w:val="Example"/>
                        <w:rFonts w:cs="Arial"/>
                        <w:b/>
                        <w:i/>
                        <w:sz w:val="16"/>
                        <w:szCs w:val="16"/>
                      </w:rPr>
                    </w:pPr>
                    <w:r w:rsidRPr="00A34B6E">
                      <w:rPr>
                        <w:rStyle w:val="Example"/>
                        <w:i/>
                        <w:sz w:val="16"/>
                        <w:szCs w:val="16"/>
                      </w:rPr>
                      <w:t>default   ETMc        - IEC Extreme turbulence model "c" parameter [m/s] (or "default")</w:t>
                    </w:r>
                  </w:p>
                  <w:p w:rsidR="00263541" w:rsidRDefault="00263541" w:rsidP="00A03213">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263541" w:rsidRPr="00154F87" w:rsidRDefault="00263541" w:rsidP="00A03213">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ZJetMax     - Height of the low-level jet [m] (70-490 m or "default", only for "JET" profile)</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default   PLExp       - Power law exponent (or "default")</w:t>
                    </w:r>
                  </w:p>
                  <w:p w:rsidR="00263541" w:rsidRPr="009F5A57" w:rsidRDefault="00263541" w:rsidP="00A03213">
                    <w:pPr>
                      <w:spacing w:after="0" w:line="240" w:lineRule="auto"/>
                      <w:contextualSpacing/>
                      <w:rPr>
                        <w:rStyle w:val="Example"/>
                        <w:sz w:val="16"/>
                        <w:szCs w:val="16"/>
                      </w:rPr>
                    </w:pPr>
                    <w:r w:rsidRPr="009F5A57">
                      <w:rPr>
                        <w:rStyle w:val="Example"/>
                        <w:sz w:val="16"/>
                        <w:szCs w:val="16"/>
                      </w:rPr>
                      <w:t>default   Z0          - Surface roughness length [m] (or "default")</w:t>
                    </w:r>
                  </w:p>
                  <w:p w:rsidR="00263541" w:rsidRDefault="00263541" w:rsidP="00A03213">
                    <w:pPr>
                      <w:spacing w:after="0" w:line="240" w:lineRule="auto"/>
                      <w:contextualSpacing/>
                      <w:rPr>
                        <w:rStyle w:val="Example"/>
                        <w:rFonts w:cs="Arial"/>
                        <w:b/>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Latitude    - Site latitude [degrees]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UStar       - Friction or shear velocity [m/s]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ZI          - Mixing layer depth [m]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PC_UW       - Mean u'w' Reynolds stress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PC_UV       - Mean u'v' Reynolds stress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PC_VW       - Mean v'w' Reynolds stress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InCDec1     - U-component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InCDec2     - V-component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InCDec3     - W-component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default   CohExp      - Coherence exponent (or "default")</w:t>
                    </w:r>
                  </w:p>
                  <w:p w:rsidR="00263541" w:rsidRPr="00D245C5" w:rsidRDefault="00263541" w:rsidP="00A03213">
                    <w:pPr>
                      <w:spacing w:after="0" w:line="240" w:lineRule="auto"/>
                      <w:contextualSpacing/>
                      <w:rPr>
                        <w:rStyle w:val="Example"/>
                        <w:rFonts w:cs="Arial"/>
                        <w:b/>
                        <w:i/>
                        <w:strike/>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 xml:space="preserve">eventdata"  CTEventPath </w:t>
                    </w:r>
                    <w:r w:rsidRPr="00D245C5">
                      <w:rPr>
                        <w:rStyle w:val="Example"/>
                        <w:i/>
                        <w:strike/>
                        <w:sz w:val="16"/>
                        <w:szCs w:val="16"/>
                      </w:rPr>
                      <w:t xml:space="preserve"> - Name of the path where event data files are located</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"Random"  CTEventFile - Type of event files ("LES", "DNS", or "RANDOM")</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txbxContent>
              </v:textbox>
            </v:shape>
          </v:group>
        </w:pict>
      </w:r>
    </w:p>
    <w:p w:rsidR="00A03213" w:rsidRDefault="00A03213" w:rsidP="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0F3D80" w:rsidRDefault="000F3D80" w:rsidP="000F3D80">
      <w:pPr>
        <w:pStyle w:val="Head1"/>
      </w:pPr>
      <w:bookmarkStart w:id="301" w:name="_Toc336257182"/>
      <w:r>
        <w:rPr>
          <w:noProof/>
        </w:rPr>
        <w:lastRenderedPageBreak/>
        <w:t xml:space="preserve">Appendix </w:t>
      </w:r>
      <w:bookmarkStart w:id="302" w:name="Appendix_Charts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C</w:t>
      </w:r>
      <w:r w:rsidR="00013EBF">
        <w:rPr>
          <w:noProof/>
        </w:rPr>
        <w:fldChar w:fldCharType="end"/>
      </w:r>
      <w:bookmarkEnd w:id="302"/>
      <w:r>
        <w:rPr>
          <w:noProof/>
        </w:rPr>
        <w:t xml:space="preserve">: </w:t>
      </w:r>
      <w:r>
        <w:t>Flow Charts</w:t>
      </w:r>
      <w:bookmarkEnd w:id="301"/>
    </w:p>
    <w:p w:rsidR="00DA4050" w:rsidRDefault="00DA4050" w:rsidP="00DA4050">
      <w:pPr>
        <w:pStyle w:val="NRELText"/>
      </w:pPr>
    </w:p>
    <w:p w:rsidR="000F3D80" w:rsidRDefault="00AA587B" w:rsidP="002956C5">
      <w:pPr>
        <w:jc w:val="center"/>
        <w:rPr>
          <w:noProof/>
        </w:rPr>
      </w:pPr>
      <w:r w:rsidRPr="00AA587B">
        <w:rPr>
          <w:noProof/>
        </w:rPr>
        <w:drawing>
          <wp:inline distT="0" distB="0" distL="0" distR="0" wp14:anchorId="5A403CE5" wp14:editId="6D6D112E">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9"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0F3D80" w:rsidRDefault="00A7267A" w:rsidP="00F5356F">
      <w:pPr>
        <w:pStyle w:val="NRELFigureCaption"/>
        <w:rPr>
          <w:noProof/>
        </w:rPr>
      </w:pPr>
      <w:bookmarkStart w:id="303" w:name="_Toc336257216"/>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1</w:t>
        </w:r>
      </w:fldSimple>
      <w:r>
        <w:t>.</w:t>
      </w:r>
      <w:r w:rsidR="008533BD">
        <w:t xml:space="preserve"> </w:t>
      </w:r>
      <w:r>
        <w:t>Overview of the TurbSim simulation method</w:t>
      </w:r>
      <w:r w:rsidR="00F53EA4">
        <w:t>;</w:t>
      </w:r>
      <w:r>
        <w:t xml:space="preserve"> blue lines indicate processes influenced by input-file parameters; black lines indicate internal </w:t>
      </w:r>
      <w:r w:rsidR="00AE5572">
        <w:t xml:space="preserve">variables and </w:t>
      </w:r>
      <w:r>
        <w:t>processes</w:t>
      </w:r>
      <w:bookmarkEnd w:id="303"/>
    </w:p>
    <w:p w:rsidR="00A7267A" w:rsidRDefault="00A7267A" w:rsidP="00504832">
      <w:pPr>
        <w:pStyle w:val="NRELText"/>
        <w:rPr>
          <w:noProof/>
        </w:rPr>
      </w:pPr>
    </w:p>
    <w:p w:rsidR="00A7267A" w:rsidRDefault="00A7267A" w:rsidP="00504832">
      <w:pPr>
        <w:pStyle w:val="NRELText"/>
        <w:rPr>
          <w:noProof/>
        </w:rPr>
        <w:sectPr w:rsidR="00A7267A" w:rsidSect="00C478FF">
          <w:pgSz w:w="12240" w:h="15840"/>
          <w:pgMar w:top="1440" w:right="1440" w:bottom="1440" w:left="1440" w:header="720" w:footer="720" w:gutter="0"/>
          <w:cols w:space="432"/>
        </w:sectPr>
      </w:pPr>
    </w:p>
    <w:p w:rsidR="00B931A8" w:rsidRDefault="00D11A65" w:rsidP="002956C5">
      <w:pPr>
        <w:jc w:val="center"/>
        <w:rPr>
          <w:noProof/>
        </w:rPr>
      </w:pPr>
      <w:r w:rsidRPr="00D11A65">
        <w:rPr>
          <w:noProof/>
        </w:rPr>
        <w:lastRenderedPageBreak/>
        <w:drawing>
          <wp:inline distT="0" distB="0" distL="0" distR="0" wp14:anchorId="0C38F272" wp14:editId="7FB9C611">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0"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B931A8" w:rsidRDefault="00B931A8" w:rsidP="00F5356F">
      <w:pPr>
        <w:pStyle w:val="NRELFigureCaption"/>
        <w:rPr>
          <w:noProof/>
        </w:rPr>
      </w:pPr>
      <w:bookmarkStart w:id="304" w:name="_Toc336257217"/>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2</w:t>
        </w:r>
      </w:fldSimple>
      <w:r>
        <w:t>.</w:t>
      </w:r>
      <w:r w:rsidR="008533BD">
        <w:t xml:space="preserve"> </w:t>
      </w:r>
      <w:r w:rsidR="00F73EF8">
        <w:t xml:space="preserve">Parameters in the </w:t>
      </w:r>
      <w:r w:rsidR="00013EBF">
        <w:fldChar w:fldCharType="begin"/>
      </w:r>
      <w:r w:rsidR="00F73EF8">
        <w:instrText xml:space="preserve"> REF Heading_RuntimeOpts \h </w:instrText>
      </w:r>
      <w:r w:rsidR="00013EBF">
        <w:fldChar w:fldCharType="separate"/>
      </w:r>
      <w:r w:rsidR="00263541">
        <w:t>Runtime Options</w:t>
      </w:r>
      <w:r w:rsidR="00013EBF">
        <w:fldChar w:fldCharType="end"/>
      </w:r>
      <w:r w:rsidR="00F73EF8">
        <w:t xml:space="preserve"> section of the input file</w:t>
      </w:r>
      <w:bookmarkEnd w:id="304"/>
    </w:p>
    <w:p w:rsidR="000F3D80" w:rsidRDefault="000F3D80" w:rsidP="00504832">
      <w:pPr>
        <w:pStyle w:val="NRELText"/>
        <w:rPr>
          <w:noProof/>
        </w:rPr>
        <w:sectPr w:rsidR="000F3D80" w:rsidSect="00C478FF">
          <w:pgSz w:w="15840" w:h="12240" w:orient="landscape"/>
          <w:pgMar w:top="1440" w:right="1440" w:bottom="1440" w:left="1440" w:header="720" w:footer="720" w:gutter="0"/>
          <w:cols w:space="432"/>
          <w:docGrid w:linePitch="299"/>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14F08565" wp14:editId="6A3A39E6">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1"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0F3D80" w:rsidRDefault="009E232C" w:rsidP="00F5356F">
      <w:pPr>
        <w:pStyle w:val="NRELFigureCaption"/>
      </w:pPr>
      <w:bookmarkStart w:id="305" w:name="_Toc336257218"/>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3</w:t>
        </w:r>
      </w:fldSimple>
      <w:r>
        <w:t>.</w:t>
      </w:r>
      <w:r w:rsidR="008533BD">
        <w:t xml:space="preserve"> </w:t>
      </w:r>
      <w:r w:rsidR="0044476F">
        <w:t xml:space="preserve">Parameters in the </w:t>
      </w:r>
      <w:r w:rsidR="00013EBF">
        <w:fldChar w:fldCharType="begin"/>
      </w:r>
      <w:r w:rsidR="005C5B70">
        <w:instrText xml:space="preserve"> REF Heading_TurbineSpecs \h </w:instrText>
      </w:r>
      <w:r w:rsidR="00013EBF">
        <w:fldChar w:fldCharType="separate"/>
      </w:r>
      <w:r w:rsidR="00263541">
        <w:t>Turbine/Model Specifications</w:t>
      </w:r>
      <w:r w:rsidR="00013EBF">
        <w:fldChar w:fldCharType="end"/>
      </w:r>
      <w:r w:rsidR="0044476F">
        <w:t xml:space="preserve"> section of the TurbSim input file</w:t>
      </w:r>
      <w:bookmarkEnd w:id="305"/>
    </w:p>
    <w:p w:rsidR="009E232C" w:rsidRDefault="009E232C" w:rsidP="009E232C">
      <w:pPr>
        <w:pStyle w:val="NRELTableCaption"/>
      </w:pPr>
    </w:p>
    <w:p w:rsidR="009E232C" w:rsidRDefault="009E232C" w:rsidP="009E232C">
      <w:pPr>
        <w:pStyle w:val="NRELTableCaption"/>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56CC0DF6" wp14:editId="6D40754D">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42"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6" w:name="_Toc336257219"/>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4</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t>for IECKAI and IECVKM models only</w:t>
      </w:r>
      <w:r w:rsidR="00F53EA4">
        <w:t>)</w:t>
      </w:r>
      <w:bookmarkEnd w:id="306"/>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DD7CA1" w:rsidP="002956C5">
      <w:pPr>
        <w:jc w:val="center"/>
        <w:rPr>
          <w:noProof/>
        </w:rPr>
      </w:pPr>
      <w:r w:rsidRPr="00DD7CA1">
        <w:rPr>
          <w:noProof/>
        </w:rPr>
        <w:drawing>
          <wp:inline distT="0" distB="0" distL="0" distR="0" wp14:anchorId="5CE0EA21" wp14:editId="3B82E80E">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3"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7" w:name="_Toc336257220"/>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5</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rsidR="0044476F">
        <w:t xml:space="preserve">for </w:t>
      </w:r>
      <w:r>
        <w:t>mode</w:t>
      </w:r>
      <w:r w:rsidR="0044476F">
        <w:t>ls other than IECKAI and IECVKM</w:t>
      </w:r>
      <w:r w:rsidR="00F53EA4">
        <w:t>)</w:t>
      </w:r>
      <w:bookmarkEnd w:id="307"/>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5C33E9" w:rsidP="002956C5">
      <w:pPr>
        <w:jc w:val="center"/>
        <w:rPr>
          <w:noProof/>
        </w:rPr>
      </w:pPr>
      <w:r w:rsidRPr="005C33E9">
        <w:rPr>
          <w:noProof/>
        </w:rPr>
        <w:drawing>
          <wp:inline distT="0" distB="0" distL="0" distR="0" wp14:anchorId="280D226D" wp14:editId="1AEE7210">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4"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8" w:name="_Toc336257221"/>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6</w:t>
        </w:r>
      </w:fldSimple>
      <w:r>
        <w:t>.</w:t>
      </w:r>
      <w:r w:rsidR="008533BD">
        <w:t xml:space="preserve"> </w:t>
      </w:r>
      <w:r w:rsidR="0044476F">
        <w:t xml:space="preserve">Parameters in the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t xml:space="preserve"> </w:t>
      </w:r>
      <w:r w:rsidR="0044476F">
        <w:t>section of the TurbSim input file</w:t>
      </w:r>
      <w:bookmarkEnd w:id="308"/>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1C3B1C" w:rsidP="002956C5">
      <w:pPr>
        <w:jc w:val="center"/>
        <w:rPr>
          <w:noProof/>
        </w:rPr>
      </w:pPr>
      <w:r w:rsidRPr="001C3B1C">
        <w:rPr>
          <w:noProof/>
        </w:rPr>
        <w:lastRenderedPageBreak/>
        <w:drawing>
          <wp:inline distT="0" distB="0" distL="0" distR="0" wp14:anchorId="489A87B5" wp14:editId="6B5517EC">
            <wp:extent cx="5369269" cy="7543800"/>
            <wp:effectExtent l="19050" t="0" r="2831"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45"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9" w:name="_Toc336257222"/>
      <w:r w:rsidRPr="0044476F">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sidRPr="0044476F">
        <w:rPr>
          <w:noProof/>
        </w:rPr>
        <w:t>-</w:t>
      </w:r>
      <w:fldSimple w:instr=" SEQ Charts \* MERGEFORMAT  \* MERGEFORMAT ">
        <w:r w:rsidR="00263541">
          <w:rPr>
            <w:noProof/>
          </w:rPr>
          <w:t>7</w:t>
        </w:r>
      </w:fldSimple>
      <w:r w:rsidRPr="0044476F">
        <w:t>.</w:t>
      </w:r>
      <w:r w:rsidR="008533BD">
        <w:t xml:space="preserve"> </w:t>
      </w:r>
      <w:r w:rsidRPr="0044476F">
        <w:t xml:space="preserve">Default </w:t>
      </w:r>
      <w:r w:rsidR="0044476F">
        <w:t xml:space="preserve">input values for the </w:t>
      </w:r>
      <w:r w:rsidRPr="0044476F">
        <w:t>for</w:t>
      </w:r>
      <w:r w:rsidR="0044476F">
        <w:t xml:space="preserve"> the</w:t>
      </w:r>
      <w:r w:rsidRPr="0044476F">
        <w:t xml:space="preserv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t xml:space="preserve"> </w:t>
      </w:r>
      <w:r w:rsidR="0044476F">
        <w:t xml:space="preserve">and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rsidR="0044476F">
        <w:t xml:space="preserve"> sections of the TurbSim input file</w:t>
      </w:r>
      <w:bookmarkEnd w:id="309"/>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6916B7" w:rsidP="002956C5">
      <w:pPr>
        <w:jc w:val="center"/>
        <w:rPr>
          <w:noProof/>
        </w:rPr>
      </w:pPr>
      <w:r w:rsidRPr="006916B7">
        <w:rPr>
          <w:noProof/>
        </w:rPr>
        <w:lastRenderedPageBreak/>
        <w:drawing>
          <wp:inline distT="0" distB="0" distL="0" distR="0" wp14:anchorId="3A83AB86" wp14:editId="68581802">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46"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10" w:name="_Toc336257223"/>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8</w:t>
        </w:r>
      </w:fldSimple>
      <w:r>
        <w:t>.</w:t>
      </w:r>
      <w:r w:rsidR="008533BD">
        <w:t xml:space="preserve"> </w:t>
      </w:r>
      <w:r w:rsidR="00B911A7">
        <w:t>Parameters for coherent structures and t</w:t>
      </w:r>
      <w:r w:rsidR="0044476F">
        <w:t xml:space="preserve">he </w:t>
      </w:r>
      <w:r w:rsidR="00013EBF">
        <w:fldChar w:fldCharType="begin"/>
      </w:r>
      <w:r w:rsidR="005C5B70">
        <w:instrText xml:space="preserve"> REF Heading_CTSparameters \h </w:instrText>
      </w:r>
      <w:r w:rsidR="00013EBF">
        <w:fldChar w:fldCharType="separate"/>
      </w:r>
      <w:r w:rsidR="00263541">
        <w:t>Coherent Turbulence Scaling Parameters</w:t>
      </w:r>
      <w:r w:rsidR="00013EBF">
        <w:fldChar w:fldCharType="end"/>
      </w:r>
      <w:r w:rsidR="006B77F3">
        <w:t xml:space="preserve"> </w:t>
      </w:r>
      <w:r w:rsidR="0044476F">
        <w:t>se</w:t>
      </w:r>
      <w:r w:rsidR="00B911A7">
        <w:t>ction of the TurbSim input file</w:t>
      </w:r>
      <w:r w:rsidR="0076720E">
        <w:t>;</w:t>
      </w:r>
      <w:r w:rsidR="00A53C5F">
        <w:t xml:space="preserve"> </w:t>
      </w:r>
      <w:r w:rsidR="0076720E">
        <w:t>t</w:t>
      </w:r>
      <w:r w:rsidR="00A53C5F">
        <w:t>he SMOOTH model uses the GP_LLJ scaling</w:t>
      </w:r>
      <w:bookmarkEnd w:id="310"/>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A3319F" w:rsidRDefault="00B66A81" w:rsidP="00B66A81">
      <w:pPr>
        <w:pStyle w:val="Head1"/>
        <w:rPr>
          <w:noProof/>
        </w:rPr>
      </w:pPr>
      <w:bookmarkStart w:id="311" w:name="Heading_TurbSimBinaryFormat"/>
      <w:bookmarkStart w:id="312" w:name="_Toc336257183"/>
      <w:r>
        <w:rPr>
          <w:noProof/>
        </w:rPr>
        <w:lastRenderedPageBreak/>
        <w:t>Appendix</w:t>
      </w:r>
      <w:r w:rsidR="00783DE4">
        <w:rPr>
          <w:noProof/>
        </w:rPr>
        <w:t xml:space="preserve"> </w:t>
      </w:r>
      <w:bookmarkStart w:id="313" w:name="Appendix_TSFF_letter"/>
      <w:r w:rsidR="00013EBF">
        <w:rPr>
          <w:noProof/>
        </w:rPr>
        <w:fldChar w:fldCharType="begin"/>
      </w:r>
      <w:r w:rsidR="00783DE4">
        <w:rPr>
          <w:noProof/>
        </w:rPr>
        <w:instrText xml:space="preserve"> SEQ Appendix \* MERGEFORMAT \* ALPHABETIC \* MERGEFORMAT </w:instrText>
      </w:r>
      <w:r w:rsidR="00013EBF">
        <w:rPr>
          <w:noProof/>
        </w:rPr>
        <w:fldChar w:fldCharType="separate"/>
      </w:r>
      <w:r w:rsidR="00263541">
        <w:rPr>
          <w:noProof/>
        </w:rPr>
        <w:t>D</w:t>
      </w:r>
      <w:r w:rsidR="00013EBF">
        <w:rPr>
          <w:noProof/>
        </w:rPr>
        <w:fldChar w:fldCharType="end"/>
      </w:r>
      <w:bookmarkEnd w:id="313"/>
      <w:r w:rsidR="008955DF">
        <w:rPr>
          <w:noProof/>
        </w:rPr>
        <w:t xml:space="preserve">: </w:t>
      </w:r>
      <w:r w:rsidR="00C84A78">
        <w:t xml:space="preserve">Full-Field </w:t>
      </w:r>
      <w:r w:rsidR="008955DF">
        <w:t>TurbSim Binary File Format</w:t>
      </w:r>
      <w:bookmarkEnd w:id="311"/>
      <w:bookmarkEnd w:id="312"/>
    </w:p>
    <w:p w:rsidR="00B66A81" w:rsidRDefault="00B66A81" w:rsidP="008955DF">
      <w:pPr>
        <w:pStyle w:val="NRELTableCaption"/>
      </w:pPr>
      <w:bookmarkStart w:id="314" w:name="_Toc336257242"/>
      <w:r>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fldSimple w:instr=" SEQ AppendixATable \* MERGEFORMAT ">
        <w:r w:rsidR="00263541">
          <w:rPr>
            <w:noProof/>
          </w:rPr>
          <w:t>1</w:t>
        </w:r>
      </w:fldSimple>
      <w:r w:rsidR="008955DF">
        <w:t>.</w:t>
      </w:r>
      <w:r w:rsidR="008533BD">
        <w:t xml:space="preserve"> </w:t>
      </w:r>
      <w:r w:rsidR="0026666A">
        <w:t>F</w:t>
      </w:r>
      <w:r w:rsidR="0076720E">
        <w:t>ull-</w:t>
      </w:r>
      <w:r w:rsidR="0026666A">
        <w:t>F</w:t>
      </w:r>
      <w:r w:rsidR="0076720E">
        <w:t>ield</w:t>
      </w:r>
      <w:r w:rsidR="0026666A">
        <w:t xml:space="preserve"> </w:t>
      </w:r>
      <w:r w:rsidR="008955DF">
        <w:t xml:space="preserve">TurbSim </w:t>
      </w:r>
      <w:r w:rsidR="001E4098">
        <w:t>B</w:t>
      </w:r>
      <w:r w:rsidR="008955DF">
        <w:t xml:space="preserve">inary </w:t>
      </w:r>
      <w:r w:rsidR="001E4098">
        <w:t>F</w:t>
      </w:r>
      <w:r w:rsidR="008955DF">
        <w:t xml:space="preserve">ile </w:t>
      </w:r>
      <w:r w:rsidR="001E4098">
        <w:t>H</w:t>
      </w:r>
      <w:r>
        <w:t xml:space="preserve">eader </w:t>
      </w:r>
      <w:r w:rsidR="001E4098">
        <w:t>F</w:t>
      </w:r>
      <w:r w:rsidR="007039BD">
        <w:t>ormat</w:t>
      </w:r>
      <w:bookmarkEnd w:id="314"/>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D42F76" w:rsidRPr="00837CC6" w:rsidTr="00D42F76">
        <w:trPr>
          <w:tblCellSpacing w:w="7" w:type="dxa"/>
          <w:jc w:val="center"/>
        </w:trPr>
        <w:tc>
          <w:tcPr>
            <w:tcW w:w="1188" w:type="pct"/>
            <w:gridSpan w:val="2"/>
            <w:tcBorders>
              <w:top w:val="nil"/>
              <w:bottom w:val="single" w:sz="8" w:space="0" w:color="auto"/>
              <w:tl2br w:val="nil"/>
            </w:tcBorders>
            <w:vAlign w:val="bottom"/>
          </w:tcPr>
          <w:p w:rsidR="001E4098" w:rsidRDefault="001E4098" w:rsidP="001E4098">
            <w:pPr>
              <w:pStyle w:val="NRELTableText"/>
              <w:rPr>
                <w:b/>
              </w:rPr>
            </w:pPr>
            <w:r w:rsidRPr="00E752FD">
              <w:rPr>
                <w:b/>
              </w:rPr>
              <w:t>Type (Bytes)</w:t>
            </w:r>
          </w:p>
        </w:tc>
        <w:tc>
          <w:tcPr>
            <w:tcW w:w="1101" w:type="pct"/>
            <w:tcBorders>
              <w:top w:val="nil"/>
              <w:bottom w:val="single" w:sz="8" w:space="0" w:color="auto"/>
              <w:tl2br w:val="nil"/>
            </w:tcBorders>
            <w:vAlign w:val="bottom"/>
          </w:tcPr>
          <w:p w:rsidR="001E4098" w:rsidRDefault="001E4098" w:rsidP="001E4098">
            <w:pPr>
              <w:pStyle w:val="NRELTableText"/>
              <w:rPr>
                <w:b/>
              </w:rPr>
            </w:pPr>
            <w:r w:rsidRPr="00E752FD">
              <w:rPr>
                <w:b/>
              </w:rPr>
              <w:t>Parameter</w:t>
            </w:r>
          </w:p>
        </w:tc>
        <w:tc>
          <w:tcPr>
            <w:tcW w:w="2680" w:type="pct"/>
            <w:tcBorders>
              <w:top w:val="nil"/>
              <w:bottom w:val="single" w:sz="8" w:space="0" w:color="auto"/>
              <w:tl2br w:val="nil"/>
            </w:tcBorders>
            <w:vAlign w:val="bottom"/>
          </w:tcPr>
          <w:p w:rsidR="001E4098" w:rsidRDefault="001E4098" w:rsidP="001E4098">
            <w:pPr>
              <w:pStyle w:val="NRELTableText"/>
              <w:rPr>
                <w:b/>
              </w:rPr>
            </w:pPr>
            <w:r w:rsidRPr="00E752FD">
              <w:rPr>
                <w:b/>
              </w:rPr>
              <w:t>Description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E752FD">
              <w:t>Integer (2)</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ID</w:t>
            </w:r>
          </w:p>
        </w:tc>
        <w:tc>
          <w:tcPr>
            <w:tcW w:w="2680" w:type="pct"/>
            <w:tcBorders>
              <w:tl2br w:val="nil"/>
            </w:tcBorders>
            <w:vAlign w:val="center"/>
          </w:tcPr>
          <w:p w:rsidR="001E4098" w:rsidRDefault="001E4098" w:rsidP="001E4098">
            <w:pPr>
              <w:pStyle w:val="NRELTableText"/>
            </w:pPr>
            <w:r w:rsidRPr="00E752FD">
              <w:t>Identifies the file as a TurbSim binary file.</w:t>
            </w:r>
            <w:r w:rsidR="008533BD">
              <w:t xml:space="preserve"> </w:t>
            </w:r>
            <w:r w:rsidRPr="003803F5">
              <w:rPr>
                <w:i/>
              </w:rPr>
              <w:t>ID</w:t>
            </w:r>
            <w:r w:rsidRPr="00E752FD">
              <w:t xml:space="preserve"> should have the value 7.</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NumGrid_Z</w:t>
            </w:r>
          </w:p>
        </w:tc>
        <w:tc>
          <w:tcPr>
            <w:tcW w:w="2680" w:type="pct"/>
            <w:tcBorders>
              <w:tl2br w:val="nil"/>
            </w:tcBorders>
            <w:vAlign w:val="center"/>
          </w:tcPr>
          <w:p w:rsidR="001E4098" w:rsidRDefault="001E4098" w:rsidP="001E4098">
            <w:pPr>
              <w:pStyle w:val="NRELTableText"/>
              <w:rPr>
                <w:b/>
              </w:rPr>
            </w:pPr>
            <w:r w:rsidRPr="00E752FD">
              <w:t>The number of grid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NumGrid_Y</w:t>
            </w:r>
          </w:p>
        </w:tc>
        <w:tc>
          <w:tcPr>
            <w:tcW w:w="2680" w:type="pct"/>
            <w:tcBorders>
              <w:tl2br w:val="nil"/>
            </w:tcBorders>
            <w:vAlign w:val="center"/>
          </w:tcPr>
          <w:p w:rsidR="001E4098" w:rsidRDefault="001E4098" w:rsidP="001E4098">
            <w:pPr>
              <w:pStyle w:val="NRELTableText"/>
            </w:pPr>
            <w:r w:rsidRPr="00E752FD">
              <w:t>The number of grid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Integer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C01E96">
              <w:rPr>
                <w:rStyle w:val="Variable"/>
                <w:rFonts w:cs="Arial"/>
                <w:i/>
                <w:vertAlign w:val="subscript"/>
              </w:rPr>
              <w:t>tower</w:t>
            </w:r>
          </w:p>
        </w:tc>
        <w:tc>
          <w:tcPr>
            <w:tcW w:w="2680" w:type="pct"/>
            <w:tcBorders>
              <w:top w:val="nil"/>
              <w:bottom w:val="single" w:sz="8" w:space="0" w:color="auto"/>
              <w:tl2br w:val="nil"/>
            </w:tcBorders>
            <w:vAlign w:val="center"/>
          </w:tcPr>
          <w:p w:rsidR="001E4098" w:rsidRDefault="001E4098" w:rsidP="001E4098">
            <w:pPr>
              <w:pStyle w:val="NRELTableText"/>
            </w:pPr>
            <w:r w:rsidRPr="00E752FD">
              <w:t>The number of tower points below the grid.</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80528D">
              <w:rPr>
                <w:rStyle w:val="Variable"/>
                <w:rFonts w:cs="Arial"/>
                <w:i/>
                <w:vertAlign w:val="subscript"/>
              </w:rPr>
              <w:t>t</w:t>
            </w:r>
          </w:p>
        </w:tc>
        <w:tc>
          <w:tcPr>
            <w:tcW w:w="2680" w:type="pct"/>
            <w:tcBorders>
              <w:tl2br w:val="nil"/>
            </w:tcBorders>
            <w:vAlign w:val="center"/>
          </w:tcPr>
          <w:p w:rsidR="001E4098" w:rsidRDefault="001E4098" w:rsidP="001E4098">
            <w:pPr>
              <w:pStyle w:val="NRELTableText"/>
            </w:pPr>
            <w:r w:rsidRPr="00E752FD">
              <w:t>The number of time steps.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dz</w:t>
            </w:r>
          </w:p>
        </w:tc>
        <w:tc>
          <w:tcPr>
            <w:tcW w:w="2680" w:type="pct"/>
            <w:tcBorders>
              <w:tl2br w:val="nil"/>
            </w:tcBorders>
            <w:vAlign w:val="center"/>
          </w:tcPr>
          <w:p w:rsidR="001E4098" w:rsidRDefault="001E4098" w:rsidP="001E4098">
            <w:pPr>
              <w:pStyle w:val="NRELTableText"/>
            </w:pPr>
            <w:r w:rsidRPr="00E752FD">
              <w:t>The distance in meters between two adjacent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dy</w:t>
            </w:r>
          </w:p>
        </w:tc>
        <w:tc>
          <w:tcPr>
            <w:tcW w:w="2680" w:type="pct"/>
            <w:tcBorders>
              <w:tl2br w:val="nil"/>
            </w:tcBorders>
            <w:vAlign w:val="center"/>
          </w:tcPr>
          <w:p w:rsidR="001E4098" w:rsidRDefault="001E4098" w:rsidP="001E4098">
            <w:pPr>
              <w:pStyle w:val="NRELTableText"/>
            </w:pPr>
            <w:r w:rsidRPr="00E752FD">
              <w:t>The distance in meters between two adjacent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5629AF" w:rsidP="001E4098">
            <w:pPr>
              <w:pStyle w:val="NRELTableText"/>
              <w:rPr>
                <w:rStyle w:val="Variable"/>
                <w:rFonts w:cs="Arial"/>
                <w:i/>
              </w:rPr>
            </w:pPr>
            <w:r w:rsidRPr="00D14352">
              <w:rPr>
                <w:rStyle w:val="Variable"/>
                <w:rFonts w:cs="Arial"/>
                <w:i/>
              </w:rPr>
              <w:t>TimeStep</w:t>
            </w:r>
          </w:p>
        </w:tc>
        <w:tc>
          <w:tcPr>
            <w:tcW w:w="2680" w:type="pct"/>
            <w:tcBorders>
              <w:top w:val="nil"/>
              <w:bottom w:val="single" w:sz="8" w:space="0" w:color="auto"/>
              <w:tl2br w:val="nil"/>
            </w:tcBorders>
            <w:vAlign w:val="center"/>
          </w:tcPr>
          <w:p w:rsidR="001E4098" w:rsidRDefault="001E4098" w:rsidP="001E4098">
            <w:pPr>
              <w:pStyle w:val="NRELTableText"/>
            </w:pPr>
            <w:r w:rsidRPr="00E752FD">
              <w:t>The time in seconds between consecutive grids.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u</w:t>
            </w:r>
            <w:r w:rsidR="001E4098" w:rsidRPr="00C01E96">
              <w:rPr>
                <w:rStyle w:val="Variable"/>
                <w:rFonts w:cs="Arial"/>
                <w:i/>
                <w:vertAlign w:val="subscript"/>
              </w:rPr>
              <w:t>hub</w:t>
            </w:r>
          </w:p>
        </w:tc>
        <w:tc>
          <w:tcPr>
            <w:tcW w:w="2680" w:type="pct"/>
            <w:tcBorders>
              <w:tl2br w:val="nil"/>
            </w:tcBorders>
            <w:vAlign w:val="center"/>
          </w:tcPr>
          <w:p w:rsidR="001E4098" w:rsidRDefault="001E4098" w:rsidP="001E4098">
            <w:pPr>
              <w:pStyle w:val="NRELTableText"/>
            </w:pPr>
            <w:r w:rsidRPr="00E752FD">
              <w:t>The mean wind speed in m/s at hub height.</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HubHt</w:t>
            </w:r>
          </w:p>
        </w:tc>
        <w:tc>
          <w:tcPr>
            <w:tcW w:w="2680" w:type="pct"/>
            <w:tcBorders>
              <w:tl2br w:val="nil"/>
            </w:tcBorders>
            <w:vAlign w:val="center"/>
          </w:tcPr>
          <w:p w:rsidR="001E4098" w:rsidRDefault="001E4098" w:rsidP="001E4098">
            <w:pPr>
              <w:pStyle w:val="NRELTableText"/>
            </w:pPr>
            <w:r w:rsidRPr="00E752FD">
              <w:t>The height in meters of the hub.</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Z</w:t>
            </w:r>
            <w:r w:rsidRPr="00C01E96">
              <w:rPr>
                <w:rStyle w:val="Variable"/>
                <w:rFonts w:cs="Arial"/>
                <w:i/>
                <w:vertAlign w:val="subscript"/>
              </w:rPr>
              <w:t>bottom</w:t>
            </w:r>
          </w:p>
        </w:tc>
        <w:tc>
          <w:tcPr>
            <w:tcW w:w="2680" w:type="pct"/>
            <w:tcBorders>
              <w:top w:val="nil"/>
              <w:bottom w:val="single" w:sz="8" w:space="0" w:color="auto"/>
              <w:tl2br w:val="nil"/>
            </w:tcBorders>
            <w:vAlign w:val="center"/>
          </w:tcPr>
          <w:p w:rsidR="001E4098" w:rsidRDefault="001E4098" w:rsidP="001E4098">
            <w:pPr>
              <w:pStyle w:val="NRELTableText"/>
            </w:pPr>
            <w:r w:rsidRPr="00E752FD">
              <w:t>The height in meters of the bottom of the grid.</w:t>
            </w:r>
          </w:p>
        </w:tc>
      </w:tr>
      <w:tr w:rsidR="00D42F76" w:rsidTr="00D42F76">
        <w:trPr>
          <w:tblCellSpacing w:w="7" w:type="dxa"/>
          <w:jc w:val="center"/>
        </w:trPr>
        <w:tc>
          <w:tcPr>
            <w:tcW w:w="1188" w:type="pct"/>
            <w:gridSpan w:val="2"/>
            <w:tcBorders>
              <w:tl2br w:val="nil"/>
            </w:tcBorders>
            <w:vAlign w:val="center"/>
          </w:tcPr>
          <w:p w:rsidR="00F23FA8" w:rsidRDefault="00E15E3B" w:rsidP="001E4098">
            <w:pPr>
              <w:pStyle w:val="NRELTableText"/>
              <w:rPr>
                <w:rStyle w:val="Variable"/>
                <w:rFonts w:cs="Arial"/>
                <w:i/>
              </w:rPr>
            </w:pPr>
            <w:r>
              <w:rPr>
                <w:rStyle w:val="Variable"/>
                <w:rFonts w:cs="Arial"/>
                <w:i/>
              </w:rPr>
              <w:t xml:space="preserve">for </w:t>
            </w:r>
            <w:r w:rsidR="00F23FA8">
              <w:rPr>
                <w:rStyle w:val="Variable"/>
                <w:rFonts w:cs="Arial"/>
                <w:i/>
              </w:rPr>
              <w:t>i = 1, 2, 3</w:t>
            </w:r>
          </w:p>
        </w:tc>
        <w:tc>
          <w:tcPr>
            <w:tcW w:w="1101" w:type="pct"/>
            <w:tcBorders>
              <w:tl2br w:val="nil"/>
            </w:tcBorders>
            <w:vAlign w:val="center"/>
          </w:tcPr>
          <w:p w:rsidR="00F23FA8" w:rsidRDefault="00F23FA8" w:rsidP="001E4098">
            <w:pPr>
              <w:pStyle w:val="NRELTableText"/>
              <w:rPr>
                <w:rStyle w:val="Variable"/>
                <w:rFonts w:cs="Arial"/>
                <w:i/>
              </w:rPr>
            </w:pPr>
          </w:p>
        </w:tc>
        <w:tc>
          <w:tcPr>
            <w:tcW w:w="2680" w:type="pct"/>
            <w:tcBorders>
              <w:tl2br w:val="nil"/>
            </w:tcBorders>
            <w:vAlign w:val="center"/>
          </w:tcPr>
          <w:p w:rsidR="00F23FA8" w:rsidRDefault="00F23FA8" w:rsidP="001E4098">
            <w:pPr>
              <w:pStyle w:val="NRELTableText"/>
              <w:rPr>
                <w:rFonts w:cs="Arial"/>
              </w:rPr>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slope</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slope used to scale the </w:t>
            </w:r>
            <w:r>
              <w:rPr>
                <w:rStyle w:val="Variable"/>
                <w:rFonts w:cs="Arial"/>
                <w:i/>
              </w:rPr>
              <w:t>i</w:t>
            </w:r>
            <w:r>
              <w:rPr>
                <w:rStyle w:val="Variable"/>
                <w:rFonts w:cs="Arial"/>
                <w:i/>
                <w:vertAlign w:val="superscript"/>
              </w:rPr>
              <w:t>th</w:t>
            </w:r>
            <w:r>
              <w:t xml:space="preserve"> velocity </w:t>
            </w:r>
            <w:r w:rsidRPr="00E752FD">
              <w:t>component</w:t>
            </w:r>
            <w:bookmarkStart w:id="315" w:name="_Ref118780948"/>
            <w:r w:rsidRPr="00E752FD">
              <w:rPr>
                <w:rStyle w:val="FootnoteReference"/>
                <w:rFonts w:cs="Arial"/>
              </w:rPr>
              <w:footnoteReference w:id="3"/>
            </w:r>
            <w:bookmarkEnd w:id="315"/>
            <w:r w:rsidRPr="00E752FD">
              <w:t xml:space="preserve"> from 4-byte reals into 2-byte integers.</w:t>
            </w: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intercept</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intercept used to scale the </w:t>
            </w:r>
            <w:r>
              <w:rPr>
                <w:rStyle w:val="Variable"/>
                <w:rFonts w:cs="Arial"/>
                <w:i/>
              </w:rPr>
              <w:t>i</w:t>
            </w:r>
            <w:r>
              <w:rPr>
                <w:rStyle w:val="Variable"/>
                <w:rFonts w:cs="Arial"/>
                <w:i/>
                <w:vertAlign w:val="superscript"/>
              </w:rPr>
              <w:t>th</w:t>
            </w:r>
            <w:r>
              <w:t xml:space="preserve"> velocity </w:t>
            </w:r>
            <w:r w:rsidRPr="00E752FD">
              <w:t>component</w:t>
            </w:r>
            <w:r w:rsidR="00EF16FA">
              <w:fldChar w:fldCharType="begin"/>
            </w:r>
            <w:r w:rsidR="00EF16FA">
              <w:instrText xml:space="preserve"> NOTEREF _Ref118780948 \h  \* MERGEFORMAT </w:instrText>
            </w:r>
            <w:r w:rsidR="00EF16FA">
              <w:fldChar w:fldCharType="separate"/>
            </w:r>
            <w:r w:rsidR="00263541">
              <w:t>3</w:t>
            </w:r>
            <w:r w:rsidR="00EF16FA">
              <w:fldChar w:fldCharType="end"/>
            </w:r>
            <w:r w:rsidRPr="00E752FD">
              <w:t xml:space="preserve"> from 4-byte reals into 2-byte integers.</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C55B67" w:rsidRPr="00D14352" w:rsidRDefault="00D42F76" w:rsidP="00DD7242">
            <w:pPr>
              <w:pStyle w:val="NRELTableText"/>
            </w:pPr>
            <w:r>
              <w:rPr>
                <w:i/>
              </w:rPr>
              <w:t>end i</w:t>
            </w:r>
          </w:p>
        </w:tc>
        <w:tc>
          <w:tcPr>
            <w:tcW w:w="1101" w:type="pct"/>
            <w:tcBorders>
              <w:top w:val="nil"/>
              <w:bottom w:val="single" w:sz="8" w:space="0" w:color="auto"/>
              <w:tl2br w:val="nil"/>
            </w:tcBorders>
            <w:vAlign w:val="center"/>
          </w:tcPr>
          <w:p w:rsidR="00C55B67" w:rsidRPr="00D14352" w:rsidRDefault="00C55B67" w:rsidP="00DD7242">
            <w:pPr>
              <w:pStyle w:val="NRELTableText"/>
              <w:rPr>
                <w:rStyle w:val="Variable"/>
                <w:rFonts w:cs="Arial"/>
                <w:i/>
              </w:rPr>
            </w:pPr>
          </w:p>
        </w:tc>
        <w:tc>
          <w:tcPr>
            <w:tcW w:w="2680" w:type="pct"/>
            <w:tcBorders>
              <w:top w:val="nil"/>
              <w:bottom w:val="single" w:sz="8" w:space="0" w:color="auto"/>
              <w:tl2br w:val="nil"/>
            </w:tcBorders>
            <w:vAlign w:val="center"/>
          </w:tcPr>
          <w:p w:rsidR="00C55B67" w:rsidRPr="00E752FD" w:rsidRDefault="00C55B67" w:rsidP="00DD7242">
            <w:pPr>
              <w:pStyle w:val="NRELTableText"/>
            </w:pPr>
          </w:p>
        </w:tc>
      </w:tr>
      <w:tr w:rsidR="00D42F76" w:rsidTr="00D42F76">
        <w:trPr>
          <w:tblCellSpacing w:w="7" w:type="dxa"/>
          <w:jc w:val="center"/>
        </w:trPr>
        <w:tc>
          <w:tcPr>
            <w:tcW w:w="1188" w:type="pct"/>
            <w:gridSpan w:val="2"/>
            <w:tcBorders>
              <w:tl2br w:val="nil"/>
            </w:tcBorders>
            <w:vAlign w:val="center"/>
          </w:tcPr>
          <w:p w:rsidR="00D42F76" w:rsidRDefault="00D42F76" w:rsidP="00DD7242">
            <w:pPr>
              <w:pStyle w:val="NRELTableText"/>
            </w:pPr>
            <w:r w:rsidRPr="00D14352">
              <w:t>Integer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n</w:t>
            </w:r>
            <w:r w:rsidRPr="00C01E96">
              <w:rPr>
                <w:rStyle w:val="Variable"/>
                <w:rFonts w:cs="Arial"/>
                <w:i/>
                <w:vertAlign w:val="subscript"/>
              </w:rPr>
              <w:t>characters</w:t>
            </w:r>
          </w:p>
        </w:tc>
        <w:tc>
          <w:tcPr>
            <w:tcW w:w="2680" w:type="pct"/>
            <w:tcBorders>
              <w:tl2br w:val="nil"/>
            </w:tcBorders>
            <w:vAlign w:val="center"/>
          </w:tcPr>
          <w:p w:rsidR="00D42F76" w:rsidRDefault="00D42F76" w:rsidP="00DD7242">
            <w:pPr>
              <w:pStyle w:val="NRELTableText"/>
            </w:pPr>
            <w:r w:rsidRPr="00E752FD">
              <w:t>The number of characters in the ASCII string that gives the TurbSim version number, date, and time the file was generated.</w:t>
            </w:r>
            <w:r>
              <w:t xml:space="preserve"> </w:t>
            </w:r>
            <w:r w:rsidRPr="00E752FD">
              <w:t>This number is no larger than 200.</w:t>
            </w:r>
          </w:p>
        </w:tc>
      </w:tr>
      <w:tr w:rsidR="00D42F76" w:rsidTr="00D42F76">
        <w:trPr>
          <w:tblCellSpacing w:w="7" w:type="dxa"/>
          <w:jc w:val="center"/>
        </w:trPr>
        <w:tc>
          <w:tcPr>
            <w:tcW w:w="2297" w:type="pct"/>
            <w:gridSpan w:val="3"/>
            <w:tcBorders>
              <w:tl2br w:val="nil"/>
            </w:tcBorders>
            <w:vAlign w:val="center"/>
          </w:tcPr>
          <w:p w:rsidR="00D42F76" w:rsidRPr="00D14352" w:rsidRDefault="00D42F76" w:rsidP="00DD7242">
            <w:pPr>
              <w:pStyle w:val="NRELTableText"/>
              <w:rPr>
                <w:rStyle w:val="Variable"/>
                <w:rFonts w:cs="Arial"/>
                <w:i/>
              </w:rPr>
            </w:pPr>
            <w:r>
              <w:rPr>
                <w:rStyle w:val="Variable"/>
                <w:rFonts w:cs="Arial"/>
                <w:i/>
              </w:rPr>
              <w:t xml:space="preserve">for </w:t>
            </w:r>
            <w:r w:rsidRPr="00D14352">
              <w:rPr>
                <w:rStyle w:val="Variable"/>
                <w:rFonts w:cs="Arial"/>
                <w:i/>
              </w:rPr>
              <w:t>i = 1, 2, … n</w:t>
            </w:r>
            <w:r w:rsidRPr="00C01E96">
              <w:rPr>
                <w:rStyle w:val="Variable"/>
                <w:rFonts w:cs="Arial"/>
                <w:i/>
                <w:vertAlign w:val="subscript"/>
              </w:rPr>
              <w:t>characters</w:t>
            </w:r>
          </w:p>
        </w:tc>
        <w:tc>
          <w:tcPr>
            <w:tcW w:w="2680" w:type="pct"/>
            <w:tcBorders>
              <w:tl2br w:val="nil"/>
            </w:tcBorders>
            <w:vAlign w:val="center"/>
          </w:tcPr>
          <w:p w:rsidR="00D42F76" w:rsidRPr="00E752FD" w:rsidRDefault="00D42F76" w:rsidP="00DD7242">
            <w:pPr>
              <w:pStyle w:val="NRELTableText"/>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Integer (1)</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Character</w:t>
            </w:r>
            <w:r w:rsidRPr="00C01E96">
              <w:rPr>
                <w:rStyle w:val="Variable"/>
                <w:rFonts w:cs="Arial"/>
                <w:i/>
                <w:vertAlign w:val="subscript"/>
              </w:rPr>
              <w:t>i</w:t>
            </w:r>
          </w:p>
        </w:tc>
        <w:tc>
          <w:tcPr>
            <w:tcW w:w="2680" w:type="pct"/>
            <w:tcBorders>
              <w:tl2br w:val="nil"/>
            </w:tcBorders>
            <w:vAlign w:val="center"/>
          </w:tcPr>
          <w:p w:rsidR="00D42F76" w:rsidRDefault="00D42F76" w:rsidP="00DD7242">
            <w:pPr>
              <w:pStyle w:val="NRELTableText"/>
            </w:pPr>
            <w:r w:rsidRPr="00E752FD">
              <w:t xml:space="preserve">The ASCII integer representation of the </w:t>
            </w:r>
            <w:r>
              <w:rPr>
                <w:rStyle w:val="Variable"/>
                <w:rFonts w:cs="Arial"/>
                <w:i/>
              </w:rPr>
              <w:t>i</w:t>
            </w:r>
            <w:r>
              <w:rPr>
                <w:rStyle w:val="Variable"/>
                <w:rFonts w:cs="Arial"/>
                <w:i/>
                <w:vertAlign w:val="superscript"/>
              </w:rPr>
              <w:t>th</w:t>
            </w:r>
            <w:r w:rsidRPr="00D14352">
              <w:t xml:space="preserve"> character of the string that gives the TurbSim version number, date, and time the file was generated.</w:t>
            </w:r>
            <w:r>
              <w:t xml:space="preserve"> </w:t>
            </w:r>
            <w:r w:rsidRPr="00D14352">
              <w:t>ACHAR(</w:t>
            </w:r>
            <w:r w:rsidRPr="00C01E96">
              <w:rPr>
                <w:rStyle w:val="Variable"/>
                <w:rFonts w:cs="Arial"/>
                <w:i/>
              </w:rPr>
              <w:t>Character</w:t>
            </w:r>
            <w:r w:rsidRPr="00C01E96">
              <w:rPr>
                <w:rStyle w:val="Variable"/>
                <w:rFonts w:cs="Arial"/>
                <w:i/>
                <w:vertAlign w:val="subscript"/>
              </w:rPr>
              <w:t>i</w:t>
            </w:r>
            <w:r w:rsidRPr="00E752FD">
              <w:rPr>
                <w:i/>
              </w:rPr>
              <w:t>)</w:t>
            </w:r>
            <w:r w:rsidRPr="00E752FD">
              <w:t xml:space="preserve"> gives the character.</w:t>
            </w:r>
          </w:p>
        </w:tc>
      </w:tr>
      <w:tr w:rsidR="00D42F76" w:rsidTr="00D42F76">
        <w:trPr>
          <w:tblCellSpacing w:w="7" w:type="dxa"/>
          <w:jc w:val="center"/>
        </w:trPr>
        <w:tc>
          <w:tcPr>
            <w:tcW w:w="1188" w:type="pct"/>
            <w:gridSpan w:val="2"/>
            <w:tcBorders>
              <w:bottom w:val="nil"/>
              <w:tl2br w:val="nil"/>
            </w:tcBorders>
            <w:vAlign w:val="center"/>
          </w:tcPr>
          <w:p w:rsidR="00D42F76" w:rsidRDefault="00D42F76" w:rsidP="00DD7242">
            <w:pPr>
              <w:pStyle w:val="NRELTableText"/>
              <w:rPr>
                <w:i/>
              </w:rPr>
            </w:pPr>
            <w:r w:rsidRPr="00E15E3B">
              <w:rPr>
                <w:i/>
              </w:rPr>
              <w:t>end i</w:t>
            </w:r>
          </w:p>
        </w:tc>
        <w:tc>
          <w:tcPr>
            <w:tcW w:w="1101" w:type="pct"/>
            <w:tcBorders>
              <w:bottom w:val="nil"/>
              <w:tl2br w:val="nil"/>
            </w:tcBorders>
            <w:vAlign w:val="center"/>
          </w:tcPr>
          <w:p w:rsidR="00D42F76" w:rsidRPr="00D14352" w:rsidRDefault="00D42F76" w:rsidP="00DD7242">
            <w:pPr>
              <w:pStyle w:val="NRELTableText"/>
              <w:rPr>
                <w:rStyle w:val="Variable"/>
                <w:rFonts w:cs="Arial"/>
                <w:i/>
              </w:rPr>
            </w:pPr>
          </w:p>
        </w:tc>
        <w:tc>
          <w:tcPr>
            <w:tcW w:w="2680" w:type="pct"/>
            <w:tcBorders>
              <w:bottom w:val="nil"/>
              <w:tl2br w:val="nil"/>
            </w:tcBorders>
            <w:vAlign w:val="center"/>
          </w:tcPr>
          <w:p w:rsidR="00D42F76" w:rsidRPr="00E752FD" w:rsidRDefault="00D42F76" w:rsidP="00DD7242">
            <w:pPr>
              <w:pStyle w:val="NRELTableText"/>
            </w:pPr>
          </w:p>
        </w:tc>
      </w:tr>
    </w:tbl>
    <w:p w:rsidR="0076720E" w:rsidRDefault="0076720E" w:rsidP="001E4098">
      <w:pPr>
        <w:spacing w:line="240" w:lineRule="auto"/>
        <w:sectPr w:rsidR="0076720E" w:rsidSect="00C478FF">
          <w:pgSz w:w="12240" w:h="15840"/>
          <w:pgMar w:top="1440" w:right="1440" w:bottom="1440" w:left="1440" w:header="720" w:footer="720" w:gutter="0"/>
          <w:cols w:space="432"/>
        </w:sectPr>
      </w:pPr>
    </w:p>
    <w:p w:rsidR="00B66A81" w:rsidRDefault="008955DF" w:rsidP="008955DF">
      <w:pPr>
        <w:pStyle w:val="NRELTableCaption"/>
      </w:pPr>
      <w:r>
        <w:lastRenderedPageBreak/>
        <w:br w:type="page"/>
      </w:r>
      <w:bookmarkStart w:id="316" w:name="_Toc336257243"/>
      <w:r>
        <w:lastRenderedPageBreak/>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fldSimple w:instr=" SEQ AppendixATable \* MERGEFORMAT ">
        <w:r w:rsidR="00263541">
          <w:rPr>
            <w:noProof/>
          </w:rPr>
          <w:t>2</w:t>
        </w:r>
      </w:fldSimple>
      <w:r>
        <w:t>.</w:t>
      </w:r>
      <w:r w:rsidR="008533BD">
        <w:t xml:space="preserve"> </w:t>
      </w:r>
      <w:r w:rsidR="0026666A">
        <w:t xml:space="preserve">FF </w:t>
      </w:r>
      <w:r>
        <w:t xml:space="preserve">TurbSim </w:t>
      </w:r>
      <w:r w:rsidR="0026666A">
        <w:t>B</w:t>
      </w:r>
      <w:r>
        <w:t xml:space="preserve">inary </w:t>
      </w:r>
      <w:r w:rsidR="0026666A">
        <w:t>F</w:t>
      </w:r>
      <w:r>
        <w:t xml:space="preserve">ile </w:t>
      </w:r>
      <w:r w:rsidR="0026666A">
        <w:t>G</w:t>
      </w:r>
      <w:r>
        <w:t xml:space="preserve">rid </w:t>
      </w:r>
      <w:r w:rsidR="0026666A">
        <w:t>F</w:t>
      </w:r>
      <w:r w:rsidR="007039BD">
        <w:t>ormat</w:t>
      </w:r>
      <w:bookmarkEnd w:id="31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1B0430" w:rsidTr="001A1D26">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E5311F">
            <w:pPr>
              <w:pStyle w:val="NRELTableText"/>
              <w:jc w:val="right"/>
              <w:rPr>
                <w:rStyle w:val="Variable"/>
                <w:rFonts w:cs="Arial"/>
                <w:b/>
              </w:rPr>
            </w:pPr>
            <w:r w:rsidRPr="00E5311F">
              <w:rPr>
                <w:rStyle w:val="Variable"/>
                <w:b/>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Description</w:t>
            </w:r>
          </w:p>
        </w:tc>
      </w:tr>
      <w:tr w:rsidR="001B0430" w:rsidTr="001A1D26">
        <w:trPr>
          <w:jc w:val="center"/>
        </w:trPr>
        <w:tc>
          <w:tcPr>
            <w:tcW w:w="2546" w:type="dxa"/>
            <w:gridSpan w:val="4"/>
            <w:tcBorders>
              <w:top w:val="single" w:sz="8" w:space="0" w:color="000000" w:themeColor="text1"/>
            </w:tcBorders>
          </w:tcPr>
          <w:p w:rsidR="008000F6" w:rsidRDefault="008000F6" w:rsidP="008000F6">
            <w:pPr>
              <w:pStyle w:val="NRELTableText"/>
            </w:pPr>
            <w:r>
              <w:rPr>
                <w:rStyle w:val="Variable"/>
                <w:rFonts w:cs="Arial"/>
                <w:i/>
              </w:rPr>
              <w:t xml:space="preserve">for </w:t>
            </w:r>
            <w:r w:rsidRPr="00D14352">
              <w:rPr>
                <w:rStyle w:val="Variable"/>
                <w:rFonts w:cs="Arial"/>
                <w:i/>
              </w:rPr>
              <w:t>it = 1, 2, … n</w:t>
            </w:r>
            <w:r w:rsidRPr="00C01E96">
              <w:rPr>
                <w:rStyle w:val="Variable"/>
                <w:rFonts w:cs="Arial"/>
                <w:i/>
                <w:vertAlign w:val="subscript"/>
              </w:rPr>
              <w:t>t</w:t>
            </w:r>
          </w:p>
        </w:tc>
        <w:tc>
          <w:tcPr>
            <w:tcW w:w="1864" w:type="dxa"/>
            <w:tcBorders>
              <w:top w:val="single" w:sz="8" w:space="0" w:color="000000" w:themeColor="text1"/>
            </w:tcBorders>
          </w:tcPr>
          <w:p w:rsidR="008000F6" w:rsidRDefault="008000F6" w:rsidP="008000F6">
            <w:pPr>
              <w:pStyle w:val="NRELTableText"/>
            </w:pPr>
          </w:p>
        </w:tc>
        <w:tc>
          <w:tcPr>
            <w:tcW w:w="4590" w:type="dxa"/>
            <w:tcBorders>
              <w:top w:val="single" w:sz="8" w:space="0" w:color="000000" w:themeColor="text1"/>
            </w:tcBorders>
          </w:tcPr>
          <w:p w:rsidR="008000F6" w:rsidRDefault="008000F6" w:rsidP="008000F6">
            <w:pPr>
              <w:pStyle w:val="NRELTableText"/>
            </w:pPr>
          </w:p>
        </w:tc>
      </w:tr>
      <w:tr w:rsidR="009A3055" w:rsidTr="001A1D26">
        <w:trPr>
          <w:jc w:val="center"/>
        </w:trPr>
        <w:tc>
          <w:tcPr>
            <w:tcW w:w="241" w:type="dxa"/>
          </w:tcPr>
          <w:p w:rsidR="009A3055" w:rsidRDefault="009A3055" w:rsidP="008000F6">
            <w:pPr>
              <w:pStyle w:val="NRELTableText"/>
              <w:ind w:left="1440" w:hanging="1440"/>
            </w:pPr>
          </w:p>
        </w:tc>
        <w:tc>
          <w:tcPr>
            <w:tcW w:w="4169" w:type="dxa"/>
            <w:gridSpan w:val="4"/>
          </w:tcPr>
          <w:p w:rsidR="009A3055" w:rsidRDefault="009A3055" w:rsidP="008000F6">
            <w:pPr>
              <w:pStyle w:val="NRELTableText"/>
            </w:pPr>
            <w:r>
              <w:rPr>
                <w:rStyle w:val="Variable"/>
                <w:rFonts w:cs="Arial"/>
                <w:i/>
              </w:rPr>
              <w:t xml:space="preserve">for </w:t>
            </w:r>
            <w:r w:rsidRPr="00D14352">
              <w:rPr>
                <w:rStyle w:val="Variable"/>
                <w:rFonts w:cs="Arial"/>
                <w:i/>
              </w:rPr>
              <w:t xml:space="preserve">iz = 1, 2, … </w:t>
            </w:r>
            <w:r>
              <w:rPr>
                <w:rStyle w:val="Variable"/>
                <w:rFonts w:cs="Arial"/>
                <w:i/>
              </w:rPr>
              <w:t>NumGrid_Z</w:t>
            </w:r>
          </w:p>
        </w:tc>
        <w:tc>
          <w:tcPr>
            <w:tcW w:w="4590" w:type="dxa"/>
          </w:tcPr>
          <w:p w:rsidR="009A3055" w:rsidRDefault="009A3055" w:rsidP="008000F6">
            <w:pPr>
              <w:pStyle w:val="NRELTableText"/>
            </w:pPr>
          </w:p>
        </w:tc>
      </w:tr>
      <w:tr w:rsidR="009A3055" w:rsidTr="001A1D26">
        <w:trPr>
          <w:jc w:val="center"/>
        </w:trPr>
        <w:tc>
          <w:tcPr>
            <w:tcW w:w="241" w:type="dxa"/>
          </w:tcPr>
          <w:p w:rsidR="009A3055" w:rsidRDefault="009A3055" w:rsidP="008000F6">
            <w:pPr>
              <w:pStyle w:val="NRELTableText"/>
            </w:pPr>
          </w:p>
        </w:tc>
        <w:tc>
          <w:tcPr>
            <w:tcW w:w="365" w:type="dxa"/>
          </w:tcPr>
          <w:p w:rsidR="009A3055" w:rsidRDefault="009A3055" w:rsidP="008000F6">
            <w:pPr>
              <w:pStyle w:val="NRELTableText"/>
            </w:pPr>
          </w:p>
        </w:tc>
        <w:tc>
          <w:tcPr>
            <w:tcW w:w="3804" w:type="dxa"/>
            <w:gridSpan w:val="3"/>
          </w:tcPr>
          <w:p w:rsidR="009A3055" w:rsidRDefault="009A3055" w:rsidP="008000F6">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590" w:type="dxa"/>
          </w:tcPr>
          <w:p w:rsidR="009A3055" w:rsidRDefault="009A3055" w:rsidP="008000F6">
            <w:pPr>
              <w:pStyle w:val="NRELTableText"/>
            </w:pPr>
          </w:p>
        </w:tc>
      </w:tr>
      <w:tr w:rsidR="00763EF2" w:rsidTr="001A1D26">
        <w:trPr>
          <w:jc w:val="center"/>
        </w:trPr>
        <w:tc>
          <w:tcPr>
            <w:tcW w:w="241" w:type="dxa"/>
          </w:tcPr>
          <w:p w:rsidR="008000F6" w:rsidRDefault="008000F6" w:rsidP="008000F6">
            <w:pPr>
              <w:pStyle w:val="NRELTableText"/>
            </w:pPr>
          </w:p>
        </w:tc>
        <w:tc>
          <w:tcPr>
            <w:tcW w:w="365" w:type="dxa"/>
          </w:tcPr>
          <w:p w:rsidR="008000F6" w:rsidRDefault="008000F6" w:rsidP="008000F6">
            <w:pPr>
              <w:pStyle w:val="NRELTableText"/>
            </w:pPr>
          </w:p>
        </w:tc>
        <w:tc>
          <w:tcPr>
            <w:tcW w:w="454" w:type="dxa"/>
          </w:tcPr>
          <w:p w:rsidR="008000F6" w:rsidRDefault="008000F6" w:rsidP="008000F6">
            <w:pPr>
              <w:pStyle w:val="NRELTableText"/>
            </w:pPr>
          </w:p>
        </w:tc>
        <w:tc>
          <w:tcPr>
            <w:tcW w:w="1486" w:type="dxa"/>
          </w:tcPr>
          <w:p w:rsidR="008000F6" w:rsidRDefault="008000F6" w:rsidP="008000F6">
            <w:pPr>
              <w:pStyle w:val="NRELTableText"/>
            </w:pPr>
            <w:r>
              <w:rPr>
                <w:rStyle w:val="Variable"/>
                <w:rFonts w:cs="Arial"/>
                <w:i/>
              </w:rPr>
              <w:t xml:space="preserve">for </w:t>
            </w:r>
            <w:r w:rsidRPr="00C01E96">
              <w:rPr>
                <w:rStyle w:val="Variable"/>
                <w:rFonts w:cs="Arial"/>
                <w:i/>
              </w:rPr>
              <w:t xml:space="preserve">i </w:t>
            </w:r>
            <w:r w:rsidRPr="00207B49">
              <w:rPr>
                <w:rStyle w:val="Variable"/>
                <w:rFonts w:cs="Arial"/>
                <w:i/>
              </w:rPr>
              <w:t>= 1, 2, 3</w:t>
            </w:r>
          </w:p>
        </w:tc>
        <w:tc>
          <w:tcPr>
            <w:tcW w:w="1864" w:type="dxa"/>
          </w:tcPr>
          <w:p w:rsidR="008000F6" w:rsidRDefault="008000F6" w:rsidP="008000F6">
            <w:pPr>
              <w:pStyle w:val="NRELTableText"/>
            </w:pPr>
          </w:p>
        </w:tc>
        <w:tc>
          <w:tcPr>
            <w:tcW w:w="4590" w:type="dxa"/>
          </w:tcPr>
          <w:p w:rsidR="008000F6" w:rsidRDefault="008000F6" w:rsidP="008000F6">
            <w:pPr>
              <w:pStyle w:val="NRELTableText"/>
            </w:pPr>
          </w:p>
        </w:tc>
      </w:tr>
      <w:tr w:rsidR="00763EF2"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Default="008000F6" w:rsidP="008000F6">
            <w:pPr>
              <w:pStyle w:val="NRELTableText"/>
            </w:pPr>
          </w:p>
        </w:tc>
        <w:tc>
          <w:tcPr>
            <w:tcW w:w="454" w:type="dxa"/>
            <w:tcMar>
              <w:top w:w="72" w:type="dxa"/>
              <w:left w:w="115" w:type="dxa"/>
              <w:bottom w:w="72" w:type="dxa"/>
              <w:right w:w="115" w:type="dxa"/>
            </w:tcMar>
          </w:tcPr>
          <w:p w:rsidR="008000F6" w:rsidRDefault="008000F6" w:rsidP="008000F6">
            <w:pPr>
              <w:pStyle w:val="NRELTableText"/>
            </w:pPr>
          </w:p>
        </w:tc>
        <w:tc>
          <w:tcPr>
            <w:tcW w:w="1486" w:type="dxa"/>
            <w:tcMar>
              <w:top w:w="72" w:type="dxa"/>
              <w:left w:w="115" w:type="dxa"/>
              <w:bottom w:w="72" w:type="dxa"/>
              <w:right w:w="115" w:type="dxa"/>
            </w:tcMar>
            <w:vAlign w:val="center"/>
          </w:tcPr>
          <w:p w:rsidR="008000F6" w:rsidRDefault="008000F6" w:rsidP="00E5311F">
            <w:pPr>
              <w:pStyle w:val="NRELTableText"/>
              <w:jc w:val="right"/>
              <w:rPr>
                <w:rStyle w:val="Variable"/>
                <w:rFonts w:cs="Arial"/>
                <w:i/>
              </w:rPr>
            </w:pPr>
            <w:r w:rsidRPr="00D14352">
              <w:t>Integer (2)</w:t>
            </w:r>
          </w:p>
        </w:tc>
        <w:tc>
          <w:tcPr>
            <w:tcW w:w="1864" w:type="dxa"/>
            <w:tcMar>
              <w:top w:w="72" w:type="dxa"/>
              <w:left w:w="115" w:type="dxa"/>
              <w:bottom w:w="72" w:type="dxa"/>
              <w:right w:w="115" w:type="dxa"/>
            </w:tcMar>
            <w:vAlign w:val="center"/>
          </w:tcPr>
          <w:p w:rsidR="008000F6" w:rsidRDefault="008000F6" w:rsidP="008000F6">
            <w:pPr>
              <w:pStyle w:val="NRELTableText"/>
            </w:pPr>
            <w:r w:rsidRPr="00D14352">
              <w:rPr>
                <w:rStyle w:val="Variable"/>
                <w:rFonts w:cs="Arial"/>
                <w:i/>
              </w:rPr>
              <w:t>V</w:t>
            </w:r>
            <w:r w:rsidRPr="00C01E96">
              <w:rPr>
                <w:rStyle w:val="Variable"/>
                <w:rFonts w:cs="Arial"/>
                <w:i/>
                <w:vertAlign w:val="subscript"/>
              </w:rPr>
              <w:t>grid_norm</w:t>
            </w:r>
            <w:r w:rsidRPr="00C01E96">
              <w:rPr>
                <w:rStyle w:val="Variable"/>
                <w:rFonts w:cs="Arial"/>
                <w:i/>
              </w:rPr>
              <w:t>(i,iy,iz,it)</w:t>
            </w:r>
          </w:p>
        </w:tc>
        <w:tc>
          <w:tcPr>
            <w:tcW w:w="4590" w:type="dxa"/>
            <w:tcMar>
              <w:top w:w="72" w:type="dxa"/>
              <w:left w:w="115" w:type="dxa"/>
              <w:bottom w:w="72" w:type="dxa"/>
              <w:right w:w="115" w:type="dxa"/>
            </w:tcMar>
            <w:vAlign w:val="center"/>
          </w:tcPr>
          <w:p w:rsidR="008000F6" w:rsidRDefault="008000F6" w:rsidP="008000F6">
            <w:pPr>
              <w:pStyle w:val="NRELTableText"/>
            </w:pPr>
            <w:r w:rsidRPr="00E752FD">
              <w:t xml:space="preserve">The normalized </w:t>
            </w:r>
            <w:r w:rsidRPr="00F3381D">
              <w:rPr>
                <w:rStyle w:val="Variable"/>
                <w:i/>
              </w:rPr>
              <w:t>i</w:t>
            </w:r>
            <w:r w:rsidRPr="00F3381D">
              <w:rPr>
                <w:rStyle w:val="Variable"/>
                <w:i/>
                <w:vertAlign w:val="superscript"/>
              </w:rPr>
              <w:t>th</w:t>
            </w:r>
            <w:r w:rsidR="005D76A3">
              <w:t xml:space="preserve"> velocity </w:t>
            </w:r>
            <w:r w:rsidRPr="00E97502">
              <w:rPr>
                <w:rFonts w:asciiTheme="minorHAnsi" w:hAnsiTheme="minorHAnsi"/>
                <w:sz w:val="22"/>
              </w:rPr>
              <w:t>component</w:t>
            </w:r>
            <w:bookmarkStart w:id="317" w:name="_Ref225160664"/>
            <w:r w:rsidRPr="00E97502">
              <w:rPr>
                <w:rStyle w:val="FootnoteReference"/>
                <w:rFonts w:asciiTheme="minorHAnsi" w:hAnsiTheme="minorHAnsi"/>
                <w:sz w:val="22"/>
              </w:rPr>
              <w:footnoteReference w:id="4"/>
            </w:r>
            <w:bookmarkEnd w:id="317"/>
            <w:r w:rsidRPr="00E97502">
              <w:t xml:space="preserve"> of</w:t>
            </w:r>
            <w:r w:rsidRPr="00E752FD">
              <w:t xml:space="preserve"> the wind speed at time step</w:t>
            </w:r>
            <w:r w:rsidR="0076720E">
              <w:t>,</w:t>
            </w:r>
            <w:r w:rsidRPr="00E752FD">
              <w:t xml:space="preserve"> </w:t>
            </w:r>
            <w:r w:rsidRPr="00CC59F8">
              <w:rPr>
                <w:rStyle w:val="Variable"/>
                <w:i/>
              </w:rPr>
              <w:t>it</w:t>
            </w:r>
            <w:r w:rsidR="0076720E">
              <w:rPr>
                <w:rStyle w:val="Variable"/>
                <w:i/>
              </w:rPr>
              <w:t>,</w:t>
            </w:r>
            <w:r w:rsidRPr="00E752FD">
              <w:t xml:space="preserve"> and grid location </w:t>
            </w:r>
            <w:r w:rsidRPr="00E752FD">
              <w:rPr>
                <w:rStyle w:val="Variable"/>
              </w:rPr>
              <w:t>(</w:t>
            </w:r>
            <w:r w:rsidRPr="00F3381D">
              <w:rPr>
                <w:rStyle w:val="Variable"/>
                <w:i/>
              </w:rPr>
              <w:t>y(iy),</w:t>
            </w:r>
            <w:r w:rsidR="00E5311F">
              <w:rPr>
                <w:rStyle w:val="Variable"/>
                <w:i/>
              </w:rPr>
              <w:t> </w:t>
            </w:r>
            <w:r w:rsidRPr="00F3381D">
              <w:rPr>
                <w:rStyle w:val="Variable"/>
                <w:i/>
              </w:rPr>
              <w:t>z(iz)</w:t>
            </w:r>
            <w:r w:rsidRPr="00E752FD">
              <w:rPr>
                <w:rStyle w:val="Variable"/>
              </w:rPr>
              <w:t>)</w:t>
            </w:r>
            <w:r w:rsidRPr="00E752FD">
              <w:t>.</w:t>
            </w:r>
          </w:p>
        </w:tc>
      </w:tr>
      <w:tr w:rsidR="00763EF2" w:rsidTr="001A1D26">
        <w:trPr>
          <w:jc w:val="center"/>
        </w:trPr>
        <w:tc>
          <w:tcPr>
            <w:tcW w:w="241" w:type="dxa"/>
          </w:tcPr>
          <w:p w:rsidR="008000F6" w:rsidRDefault="008000F6" w:rsidP="008000F6">
            <w:pPr>
              <w:pStyle w:val="NRELTableText"/>
            </w:pPr>
          </w:p>
        </w:tc>
        <w:tc>
          <w:tcPr>
            <w:tcW w:w="365" w:type="dxa"/>
          </w:tcPr>
          <w:p w:rsidR="008000F6" w:rsidRPr="008000F6" w:rsidRDefault="008000F6" w:rsidP="008000F6">
            <w:pPr>
              <w:pStyle w:val="NRELTableText"/>
              <w:rPr>
                <w:i/>
              </w:rPr>
            </w:pPr>
          </w:p>
        </w:tc>
        <w:tc>
          <w:tcPr>
            <w:tcW w:w="454" w:type="dxa"/>
          </w:tcPr>
          <w:p w:rsidR="008000F6" w:rsidRPr="008000F6" w:rsidRDefault="008000F6" w:rsidP="008000F6">
            <w:pPr>
              <w:pStyle w:val="NRELTableText"/>
              <w:rPr>
                <w:i/>
              </w:rPr>
            </w:pPr>
          </w:p>
        </w:tc>
        <w:tc>
          <w:tcPr>
            <w:tcW w:w="1486" w:type="dxa"/>
            <w:vAlign w:val="center"/>
          </w:tcPr>
          <w:p w:rsidR="008000F6" w:rsidRPr="008000F6" w:rsidRDefault="008000F6" w:rsidP="008000F6">
            <w:pPr>
              <w:pStyle w:val="NRELTableText"/>
              <w:rPr>
                <w:i/>
              </w:rPr>
            </w:pPr>
            <w:r w:rsidRPr="008000F6">
              <w:rPr>
                <w:i/>
              </w:rPr>
              <w:t>end i</w:t>
            </w:r>
          </w:p>
        </w:tc>
        <w:tc>
          <w:tcPr>
            <w:tcW w:w="1864" w:type="dxa"/>
            <w:vAlign w:val="center"/>
          </w:tcPr>
          <w:p w:rsidR="008000F6" w:rsidRPr="00D14352" w:rsidRDefault="008000F6" w:rsidP="008000F6">
            <w:pPr>
              <w:pStyle w:val="NRELTableText"/>
              <w:rPr>
                <w:rStyle w:val="Variable"/>
                <w:rFonts w:cs="Arial"/>
                <w:i/>
              </w:rPr>
            </w:pPr>
          </w:p>
        </w:tc>
        <w:tc>
          <w:tcPr>
            <w:tcW w:w="4590" w:type="dxa"/>
            <w:vAlign w:val="center"/>
          </w:tcPr>
          <w:p w:rsidR="008000F6" w:rsidRPr="00E752FD" w:rsidRDefault="008000F6"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8000F6" w:rsidRDefault="00E5311F" w:rsidP="008000F6">
            <w:pPr>
              <w:pStyle w:val="NRELTableText"/>
              <w:rPr>
                <w:i/>
              </w:rPr>
            </w:pPr>
          </w:p>
        </w:tc>
        <w:tc>
          <w:tcPr>
            <w:tcW w:w="1940" w:type="dxa"/>
            <w:gridSpan w:val="2"/>
          </w:tcPr>
          <w:p w:rsidR="00E5311F" w:rsidRPr="008000F6" w:rsidRDefault="00E5311F" w:rsidP="008000F6">
            <w:pPr>
              <w:pStyle w:val="NRELTableText"/>
              <w:rPr>
                <w:i/>
              </w:rPr>
            </w:pPr>
            <w:r w:rsidRPr="008000F6">
              <w:rPr>
                <w:i/>
              </w:rPr>
              <w:t>end iy</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8000F6" w:rsidRDefault="00E5311F" w:rsidP="008000F6">
            <w:pPr>
              <w:pStyle w:val="NRELTableText"/>
              <w:rPr>
                <w:i/>
              </w:rPr>
            </w:pPr>
            <w:r w:rsidRPr="008000F6">
              <w:rPr>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rPr>
                <w:rStyle w:val="Variable"/>
                <w:rFonts w:cs="Arial"/>
                <w:i/>
              </w:rPr>
            </w:pP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pPr>
            <w:r>
              <w:rPr>
                <w:rStyle w:val="Variable"/>
                <w:rFonts w:cs="Arial"/>
                <w:i/>
              </w:rPr>
              <w:t xml:space="preserve">for </w:t>
            </w:r>
            <w:r w:rsidRPr="00D14352">
              <w:rPr>
                <w:rStyle w:val="Variable"/>
                <w:rFonts w:cs="Arial"/>
                <w:i/>
              </w:rPr>
              <w:t>iz = 1, 2, … n</w:t>
            </w:r>
            <w:r w:rsidRPr="00C01E96">
              <w:rPr>
                <w:rStyle w:val="Variable"/>
                <w:rFonts w:cs="Arial"/>
                <w:i/>
                <w:vertAlign w:val="subscript"/>
              </w:rPr>
              <w:t>tower</w:t>
            </w:r>
            <w:r>
              <w:t xml:space="preserve"> </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Default="00E5311F" w:rsidP="008000F6">
            <w:pPr>
              <w:pStyle w:val="NRELTableText"/>
            </w:pPr>
            <w:r>
              <w:rPr>
                <w:rStyle w:val="Variable"/>
                <w:rFonts w:cs="Arial"/>
                <w:i/>
              </w:rPr>
              <w:t xml:space="preserve">for </w:t>
            </w:r>
            <w:r w:rsidRPr="00C01E96">
              <w:rPr>
                <w:rStyle w:val="Variable"/>
                <w:rFonts w:cs="Arial"/>
                <w:i/>
              </w:rPr>
              <w:t>i = 1, 2, 3</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70084"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Pr="00D14352" w:rsidRDefault="008000F6" w:rsidP="008000F6">
            <w:pPr>
              <w:pStyle w:val="NRELTableText"/>
              <w:rPr>
                <w:rStyle w:val="Variable"/>
                <w:rFonts w:cs="Arial"/>
                <w:i/>
              </w:rPr>
            </w:pPr>
          </w:p>
        </w:tc>
        <w:tc>
          <w:tcPr>
            <w:tcW w:w="454" w:type="dxa"/>
            <w:tcMar>
              <w:top w:w="72" w:type="dxa"/>
              <w:left w:w="115" w:type="dxa"/>
              <w:bottom w:w="72" w:type="dxa"/>
              <w:right w:w="115" w:type="dxa"/>
            </w:tcMar>
          </w:tcPr>
          <w:p w:rsidR="008000F6" w:rsidRDefault="008000F6" w:rsidP="008000F6">
            <w:pPr>
              <w:pStyle w:val="NRELTableText"/>
              <w:rPr>
                <w:rStyle w:val="Variable"/>
                <w:rFonts w:cs="Arial"/>
                <w:i/>
              </w:rPr>
            </w:pPr>
          </w:p>
        </w:tc>
        <w:tc>
          <w:tcPr>
            <w:tcW w:w="1486" w:type="dxa"/>
            <w:tcMar>
              <w:top w:w="72" w:type="dxa"/>
              <w:left w:w="115" w:type="dxa"/>
              <w:bottom w:w="72" w:type="dxa"/>
              <w:right w:w="115" w:type="dxa"/>
            </w:tcMar>
            <w:vAlign w:val="center"/>
          </w:tcPr>
          <w:p w:rsidR="008000F6" w:rsidRDefault="008000F6" w:rsidP="00E5311F">
            <w:pPr>
              <w:pStyle w:val="NRELTableText"/>
              <w:jc w:val="right"/>
            </w:pPr>
            <w:r w:rsidRPr="00D14352">
              <w:t>Integer (2)</w:t>
            </w:r>
          </w:p>
        </w:tc>
        <w:tc>
          <w:tcPr>
            <w:tcW w:w="1864" w:type="dxa"/>
            <w:tcMar>
              <w:top w:w="72" w:type="dxa"/>
              <w:left w:w="115" w:type="dxa"/>
              <w:bottom w:w="72" w:type="dxa"/>
              <w:right w:w="115" w:type="dxa"/>
            </w:tcMar>
            <w:vAlign w:val="center"/>
          </w:tcPr>
          <w:p w:rsidR="008000F6" w:rsidRPr="00D14352" w:rsidRDefault="008000F6" w:rsidP="008000F6">
            <w:pPr>
              <w:pStyle w:val="NRELTableText"/>
              <w:rPr>
                <w:rStyle w:val="Variable"/>
                <w:rFonts w:cs="Arial"/>
                <w:i/>
              </w:rPr>
            </w:pPr>
            <w:r w:rsidRPr="00D14352">
              <w:rPr>
                <w:rStyle w:val="Variable"/>
                <w:rFonts w:cs="Arial"/>
                <w:i/>
              </w:rPr>
              <w:t>V</w:t>
            </w:r>
            <w:r w:rsidRPr="00C01E96">
              <w:rPr>
                <w:rStyle w:val="Variable"/>
                <w:rFonts w:cs="Arial"/>
                <w:i/>
                <w:vertAlign w:val="subscript"/>
              </w:rPr>
              <w:t>tower_norm</w:t>
            </w:r>
            <w:r w:rsidRPr="00C01E96">
              <w:rPr>
                <w:rStyle w:val="Variable"/>
                <w:rFonts w:cs="Arial"/>
                <w:i/>
              </w:rPr>
              <w:t>(i,iz,it)</w:t>
            </w:r>
          </w:p>
        </w:tc>
        <w:tc>
          <w:tcPr>
            <w:tcW w:w="4590" w:type="dxa"/>
            <w:tcMar>
              <w:top w:w="72" w:type="dxa"/>
              <w:left w:w="115" w:type="dxa"/>
              <w:bottom w:w="72" w:type="dxa"/>
              <w:right w:w="115" w:type="dxa"/>
            </w:tcMar>
          </w:tcPr>
          <w:p w:rsidR="008000F6" w:rsidRPr="00E752FD" w:rsidRDefault="008000F6" w:rsidP="001B0430">
            <w:pPr>
              <w:pStyle w:val="NRELTableTex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rsidR="00EF16FA">
              <w:fldChar w:fldCharType="begin"/>
            </w:r>
            <w:r w:rsidR="00EF16FA">
              <w:instrText xml:space="preserve"> NOTEREF _Ref225160664 \h  \* MERGEFORMAT </w:instrText>
            </w:r>
            <w:r w:rsidR="00EF16FA">
              <w:fldChar w:fldCharType="separate"/>
            </w:r>
            <w:r w:rsidR="00263541">
              <w:t>4</w:t>
            </w:r>
            <w:r w:rsidR="00EF16FA">
              <w:fldChar w:fldCharType="end"/>
            </w:r>
            <w:r w:rsidR="001B0430">
              <w:rPr>
                <w:vertAlign w:val="superscript"/>
              </w:rPr>
              <w:t xml:space="preserve"> </w:t>
            </w:r>
            <w:r w:rsidRPr="00E97502">
              <w:t>of the wind</w:t>
            </w:r>
            <w:r w:rsidRPr="00E752FD">
              <w:t xml:space="preserve"> speed at time step</w:t>
            </w:r>
            <w:r w:rsidR="0076720E">
              <w:t>,</w:t>
            </w:r>
            <w:r w:rsidRPr="00E752FD">
              <w:t xml:space="preserve"> </w:t>
            </w:r>
            <w:r w:rsidRPr="00CC59F8">
              <w:rPr>
                <w:rStyle w:val="Variable"/>
                <w:i/>
              </w:rPr>
              <w:t>it</w:t>
            </w:r>
            <w:r w:rsidR="0076720E">
              <w:rPr>
                <w:rStyle w:val="Variable"/>
                <w:i/>
              </w:rPr>
              <w:t>,</w:t>
            </w:r>
            <w:r w:rsidRPr="00E752FD">
              <w:t xml:space="preserve"> and tower height</w:t>
            </w:r>
            <w:r w:rsidR="0076720E">
              <w:t>,</w:t>
            </w:r>
            <w:r w:rsidRPr="00E752FD">
              <w:t xml:space="preserve"> </w:t>
            </w:r>
            <w:r w:rsidRPr="00F3381D">
              <w:rPr>
                <w:rStyle w:val="Variable"/>
                <w:i/>
              </w:rPr>
              <w:t>z</w:t>
            </w:r>
            <w:r w:rsidRPr="00F3381D">
              <w:rPr>
                <w:rStyle w:val="Variable"/>
                <w:i/>
                <w:vertAlign w:val="subscript"/>
              </w:rPr>
              <w:t>tower</w:t>
            </w:r>
            <w:r w:rsidRPr="00F3381D">
              <w:rPr>
                <w:rStyle w:val="Variable"/>
                <w:i/>
              </w:rPr>
              <w:t>(iz)</w:t>
            </w:r>
            <w:r w:rsidR="00E5311F">
              <w:t>.</w:t>
            </w:r>
          </w:p>
        </w:tc>
      </w:tr>
      <w:tr w:rsidR="00763EF2"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Pr="00D14352" w:rsidRDefault="00E5311F" w:rsidP="008000F6">
            <w:pPr>
              <w:pStyle w:val="NRELTableText"/>
            </w:pPr>
            <w:r>
              <w:rPr>
                <w:rStyle w:val="Variable"/>
                <w:rFonts w:cs="Arial"/>
                <w:i/>
              </w:rPr>
              <w:t>end i</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D14352" w:rsidRDefault="00E5311F" w:rsidP="008000F6">
            <w:pPr>
              <w:pStyle w:val="NRELTableText"/>
            </w:pPr>
            <w:r>
              <w:rPr>
                <w:rStyle w:val="Variable"/>
                <w:rFonts w:cs="Arial"/>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546" w:type="dxa"/>
            <w:gridSpan w:val="4"/>
          </w:tcPr>
          <w:p w:rsidR="00E5311F" w:rsidRPr="00D14352" w:rsidRDefault="00E5311F" w:rsidP="008000F6">
            <w:pPr>
              <w:pStyle w:val="NRELTableText"/>
            </w:pPr>
            <w:r w:rsidRPr="008000F6">
              <w:rPr>
                <w:i/>
              </w:rPr>
              <w:t>end it</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bl>
    <w:p w:rsidR="00763EF2" w:rsidRDefault="00763EF2" w:rsidP="00993765">
      <w:pPr>
        <w:pStyle w:val="NRELText"/>
      </w:pPr>
    </w:p>
    <w:p w:rsidR="00993765" w:rsidRDefault="00993765" w:rsidP="00993765">
      <w:pPr>
        <w:pStyle w:val="NRELText"/>
      </w:pPr>
      <w:r w:rsidRPr="00993765">
        <w:t xml:space="preserve">To convert </w:t>
      </w:r>
      <w:r>
        <w:t xml:space="preserve">the normalized wind in the FF </w:t>
      </w:r>
      <w:r w:rsidR="007B2F2C">
        <w:t xml:space="preserve">TurbSim </w:t>
      </w:r>
      <w:r>
        <w:t>binary file to velocities in units of m</w:t>
      </w:r>
      <w:r w:rsidR="0076720E">
        <w:t>eters per second</w:t>
      </w:r>
      <w:r>
        <w:t>, use the following equations:</w:t>
      </w:r>
    </w:p>
    <w:p w:rsidR="00993765" w:rsidRDefault="00434E83" w:rsidP="00434E83">
      <w:pPr>
        <w:pStyle w:val="MTDisplayEquation"/>
      </w:pPr>
      <w:r>
        <w:tab/>
      </w:r>
      <w:r w:rsidR="001B2756" w:rsidRPr="001B2756">
        <w:rPr>
          <w:position w:val="-32"/>
        </w:rPr>
        <w:object w:dxaOrig="4720" w:dyaOrig="760">
          <v:shape id="_x0000_i1207" type="#_x0000_t75" style="width:236.4pt;height:39.2pt" o:ole="">
            <v:imagedata r:id="rId447" o:title=""/>
            <o:lock v:ext="edit" aspectratio="f"/>
          </v:shape>
          <o:OLEObject Type="Embed" ProgID="Equation.DSMT4" ShapeID="_x0000_i1207" DrawAspect="Content" ObjectID="_1432636191" r:id="rId448"/>
        </w:object>
      </w:r>
      <w:r>
        <w:tab/>
      </w:r>
      <w:r w:rsidR="00922A57">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1</w:t>
      </w:r>
      <w:r w:rsidR="00013EBF">
        <w:fldChar w:fldCharType="end"/>
      </w:r>
      <w:r w:rsidR="00922A57">
        <w:t>)</w:t>
      </w:r>
    </w:p>
    <w:p w:rsidR="00993765" w:rsidRDefault="00434E83" w:rsidP="00434E83">
      <w:pPr>
        <w:pStyle w:val="MTDisplayEquation"/>
      </w:pPr>
      <w:r>
        <w:tab/>
      </w:r>
      <w:r w:rsidR="001B2756" w:rsidRPr="001B2756">
        <w:rPr>
          <w:position w:val="-32"/>
        </w:rPr>
        <w:object w:dxaOrig="4340" w:dyaOrig="760">
          <v:shape id="_x0000_i1208" type="#_x0000_t75" style="width:217.05pt;height:39.2pt" o:ole="">
            <v:imagedata r:id="rId449" o:title=""/>
          </v:shape>
          <o:OLEObject Type="Embed" ProgID="Equation.DSMT4" ShapeID="_x0000_i1208" DrawAspect="Content" ObjectID="_1432636192" r:id="rId450"/>
        </w:object>
      </w:r>
      <w:r w:rsidR="0076720E">
        <w:rPr>
          <w:position w:val="-32"/>
        </w:rPr>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2</w:t>
      </w:r>
      <w:r w:rsidR="00013EBF">
        <w:fldChar w:fldCharType="end"/>
      </w:r>
      <w:r w:rsidR="00922A57">
        <w:t>)</w:t>
      </w:r>
    </w:p>
    <w:p w:rsidR="00993765" w:rsidRPr="00993765" w:rsidRDefault="00993765" w:rsidP="00993765">
      <w:pPr>
        <w:pStyle w:val="NRELText"/>
      </w:pPr>
      <w:r>
        <w:t xml:space="preserve">The </w:t>
      </w:r>
      <w:r w:rsidR="00114B95">
        <w:t xml:space="preserve">corresponding </w:t>
      </w:r>
      <w:r>
        <w:t xml:space="preserve">lateral locations, </w:t>
      </w:r>
      <w:r w:rsidR="00114B95" w:rsidRPr="00114B95">
        <w:rPr>
          <w:i/>
        </w:rPr>
        <w:t>Y</w:t>
      </w:r>
      <w:r>
        <w:t xml:space="preserve">, and vertical locations, </w:t>
      </w:r>
      <w:r w:rsidR="00114B95">
        <w:t>Z</w:t>
      </w:r>
      <w:r>
        <w:t>,</w:t>
      </w:r>
      <w:r w:rsidR="00114B95">
        <w:t xml:space="preserve"> of the grid and/or tower points are given in </w:t>
      </w:r>
      <w:r w:rsidR="00726F19">
        <w:t xml:space="preserve">units of </w:t>
      </w:r>
      <w:r w:rsidR="00114B95">
        <w:t>meters by</w:t>
      </w:r>
    </w:p>
    <w:p w:rsidR="00DE7A6E" w:rsidRDefault="00434E83" w:rsidP="00DE7A6E">
      <w:pPr>
        <w:pStyle w:val="MTDisplayEquation"/>
      </w:pPr>
      <w:r>
        <w:tab/>
      </w:r>
      <w:r w:rsidR="00584C27" w:rsidRPr="007B2F2C">
        <w:rPr>
          <w:position w:val="-34"/>
        </w:rPr>
        <w:object w:dxaOrig="4700" w:dyaOrig="800">
          <v:shape id="_x0000_i1209" type="#_x0000_t75" style="width:236.4pt;height:39.2pt" o:ole="">
            <v:imagedata r:id="rId451" o:title=""/>
            <o:lock v:ext="edit" aspectratio="f"/>
          </v:shape>
          <o:OLEObject Type="Embed" ProgID="Equation.DSMT4" ShapeID="_x0000_i1209" DrawAspect="Content" ObjectID="_1432636193" r:id="rId452"/>
        </w:object>
      </w:r>
      <w:r w:rsidR="00922A57">
        <w:tab/>
        <w:t>(</w:t>
      </w:r>
      <w:r w:rsidR="00EF16FA">
        <w:fldChar w:fldCharType="begin"/>
      </w:r>
      <w:r w:rsidR="00EF16FA">
        <w:instrText xml:space="preserve"> REF Appendix_TSFF_letter \h   \* MERGEFORMAT </w:instrText>
      </w:r>
      <w:r w:rsidR="00EF16FA">
        <w:fldChar w:fldCharType="separate"/>
      </w:r>
      <w:r w:rsidR="00263541">
        <w:t>D</w:t>
      </w:r>
      <w:r w:rsidR="00EF16FA">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3</w:t>
      </w:r>
      <w:r w:rsidR="00013EBF">
        <w:fldChar w:fldCharType="end"/>
      </w:r>
      <w:r w:rsidR="00922A57">
        <w:t>)</w:t>
      </w:r>
    </w:p>
    <w:p w:rsidR="00114B95" w:rsidRDefault="00114B95" w:rsidP="00114B95">
      <w:pPr>
        <w:pStyle w:val="NRELText"/>
      </w:pPr>
      <w:r>
        <w:t>and</w:t>
      </w:r>
    </w:p>
    <w:p w:rsidR="00DE7A6E" w:rsidRDefault="00434E83" w:rsidP="00DE7A6E">
      <w:pPr>
        <w:pStyle w:val="MTDisplayEquation"/>
      </w:pPr>
      <w:r>
        <w:tab/>
      </w:r>
      <w:r w:rsidR="007B2F2C" w:rsidRPr="007B2F2C">
        <w:rPr>
          <w:position w:val="-32"/>
        </w:rPr>
        <w:object w:dxaOrig="2840" w:dyaOrig="760">
          <v:shape id="_x0000_i1210" type="#_x0000_t75" style="width:142.95pt;height:39.2pt" o:ole="">
            <v:imagedata r:id="rId453" o:title=""/>
          </v:shape>
          <o:OLEObject Type="Embed" ProgID="Equation.DSMT4" ShapeID="_x0000_i1210" DrawAspect="Content" ObjectID="_1432636194" r:id="rId454"/>
        </w:object>
      </w:r>
      <w:r w:rsidR="00114B95">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4</w:t>
      </w:r>
      <w:r w:rsidR="00013EBF">
        <w:fldChar w:fldCharType="end"/>
      </w:r>
      <w:r w:rsidR="00922A57">
        <w:t>)</w:t>
      </w:r>
    </w:p>
    <w:p w:rsidR="00C84A78" w:rsidRDefault="00C84A78" w:rsidP="00434E83">
      <w:pPr>
        <w:pStyle w:val="MTDisplayEquation"/>
        <w:sectPr w:rsidR="00C84A78" w:rsidSect="00C478FF">
          <w:type w:val="continuous"/>
          <w:pgSz w:w="12240" w:h="15840"/>
          <w:pgMar w:top="1440" w:right="1440" w:bottom="1440" w:left="1440" w:header="720" w:footer="720" w:gutter="0"/>
          <w:cols w:space="432"/>
        </w:sectPr>
      </w:pPr>
    </w:p>
    <w:p w:rsidR="00C84A78" w:rsidRDefault="00C84A78" w:rsidP="00C84A78">
      <w:pPr>
        <w:pStyle w:val="Head1"/>
      </w:pPr>
      <w:bookmarkStart w:id="318" w:name="_Toc336257184"/>
      <w:r>
        <w:rPr>
          <w:noProof/>
        </w:rPr>
        <w:lastRenderedPageBreak/>
        <w:t xml:space="preserve">Appendix </w:t>
      </w:r>
      <w:bookmarkStart w:id="319" w:name="Appendix_FFBL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E</w:t>
      </w:r>
      <w:r w:rsidR="00013EBF">
        <w:rPr>
          <w:noProof/>
        </w:rPr>
        <w:fldChar w:fldCharType="end"/>
      </w:r>
      <w:bookmarkEnd w:id="319"/>
      <w:r>
        <w:rPr>
          <w:noProof/>
        </w:rPr>
        <w:t xml:space="preserve">: </w:t>
      </w:r>
      <w:r>
        <w:t>Full-Field Bladed-Style Binary File Format</w:t>
      </w:r>
      <w:bookmarkEnd w:id="318"/>
    </w:p>
    <w:p w:rsidR="00C84A78" w:rsidRPr="00C84A78" w:rsidRDefault="00C84A78" w:rsidP="00C84A78">
      <w:pPr>
        <w:pStyle w:val="NRELTableCaption"/>
      </w:pPr>
      <w:bookmarkStart w:id="320" w:name="_Toc336257244"/>
      <w:r>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fldSimple w:instr=" SEQ AppendixFFBLTable \* MERGEFORMAT  \* MERGEFORMAT ">
        <w:r w:rsidR="00263541">
          <w:rPr>
            <w:noProof/>
          </w:rPr>
          <w:t>1</w:t>
        </w:r>
      </w:fldSimple>
      <w:r>
        <w:t>.</w:t>
      </w:r>
      <w:r w:rsidR="008533BD">
        <w:t xml:space="preserve"> </w:t>
      </w:r>
      <w:r>
        <w:t>F</w:t>
      </w:r>
      <w:r w:rsidR="0076720E">
        <w:t>ull-Field</w:t>
      </w:r>
      <w:r>
        <w:t xml:space="preserve"> Bladed-Style Binary File Header Format</w:t>
      </w:r>
      <w:bookmarkEnd w:id="320"/>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A06623" w:rsidRPr="00837CC6" w:rsidTr="002C7FDA">
        <w:trPr>
          <w:tblCellSpacing w:w="7" w:type="dxa"/>
          <w:jc w:val="center"/>
        </w:trPr>
        <w:tc>
          <w:tcPr>
            <w:tcW w:w="831" w:type="pct"/>
            <w:tcBorders>
              <w:top w:val="nil"/>
              <w:bottom w:val="single" w:sz="8" w:space="0" w:color="auto"/>
              <w:tl2br w:val="nil"/>
            </w:tcBorders>
            <w:vAlign w:val="bottom"/>
          </w:tcPr>
          <w:p w:rsidR="00C84A78" w:rsidRDefault="00C84A78" w:rsidP="0026080C">
            <w:pPr>
              <w:pStyle w:val="NRELTableText"/>
              <w:rPr>
                <w:b/>
              </w:rPr>
            </w:pPr>
            <w:r w:rsidRPr="00E752FD">
              <w:rPr>
                <w:b/>
              </w:rPr>
              <w:t>Type (Bytes)</w:t>
            </w:r>
          </w:p>
        </w:tc>
        <w:tc>
          <w:tcPr>
            <w:tcW w:w="1027" w:type="pct"/>
            <w:tcBorders>
              <w:top w:val="nil"/>
              <w:bottom w:val="single" w:sz="8" w:space="0" w:color="auto"/>
              <w:tl2br w:val="nil"/>
            </w:tcBorders>
            <w:vAlign w:val="bottom"/>
          </w:tcPr>
          <w:p w:rsidR="00C84A78" w:rsidRDefault="00C84A78" w:rsidP="0026080C">
            <w:pPr>
              <w:pStyle w:val="NRELTableText"/>
              <w:rPr>
                <w:b/>
              </w:rPr>
            </w:pPr>
            <w:r w:rsidRPr="00E752FD">
              <w:rPr>
                <w:b/>
              </w:rPr>
              <w:t>Parameter</w:t>
            </w:r>
          </w:p>
        </w:tc>
        <w:tc>
          <w:tcPr>
            <w:tcW w:w="3110" w:type="pct"/>
            <w:tcBorders>
              <w:top w:val="nil"/>
              <w:bottom w:val="single" w:sz="8" w:space="0" w:color="auto"/>
              <w:tl2br w:val="nil"/>
            </w:tcBorders>
            <w:vAlign w:val="bottom"/>
          </w:tcPr>
          <w:p w:rsidR="00C84A78" w:rsidRDefault="00C84A78" w:rsidP="0026080C">
            <w:pPr>
              <w:pStyle w:val="NRELTableText"/>
              <w:rPr>
                <w:b/>
              </w:rPr>
            </w:pPr>
            <w:r w:rsidRPr="00E752FD">
              <w:rPr>
                <w:b/>
              </w:rPr>
              <w:t>Description</w:t>
            </w:r>
          </w:p>
        </w:tc>
      </w:tr>
      <w:tr w:rsidR="00A06623" w:rsidTr="002C7FDA">
        <w:trPr>
          <w:tblCellSpacing w:w="7" w:type="dxa"/>
          <w:jc w:val="center"/>
        </w:trPr>
        <w:tc>
          <w:tcPr>
            <w:tcW w:w="831" w:type="pct"/>
            <w:tcBorders>
              <w:tl2br w:val="nil"/>
            </w:tcBorders>
            <w:vAlign w:val="center"/>
          </w:tcPr>
          <w:p w:rsidR="00C84A78" w:rsidRDefault="00C84A78" w:rsidP="0026080C">
            <w:pPr>
              <w:pStyle w:val="NRELTableText"/>
            </w:pPr>
            <w:r w:rsidRPr="00E752FD">
              <w:t>Integer (2)</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p>
        </w:tc>
        <w:tc>
          <w:tcPr>
            <w:tcW w:w="3110" w:type="pct"/>
            <w:tcBorders>
              <w:tl2br w:val="nil"/>
            </w:tcBorders>
            <w:vAlign w:val="center"/>
          </w:tcPr>
          <w:p w:rsidR="00C84A78" w:rsidRDefault="00C84A78" w:rsidP="00C84A78">
            <w:pPr>
              <w:pStyle w:val="NRELTableText"/>
            </w:pPr>
            <w:r w:rsidRPr="00E752FD">
              <w:t xml:space="preserve">Identifies the file as a </w:t>
            </w:r>
            <w:r>
              <w:t>Bladed-style</w:t>
            </w:r>
            <w:r w:rsidRPr="00E752FD">
              <w:t xml:space="preserve"> binary file.</w:t>
            </w:r>
            <w:r w:rsidR="008533BD">
              <w:t xml:space="preserve"> </w:t>
            </w:r>
            <w:r w:rsidRPr="003803F5">
              <w:rPr>
                <w:i/>
              </w:rPr>
              <w:t>ID</w:t>
            </w:r>
            <w:r w:rsidRPr="00E752FD">
              <w:t xml:space="preserve"> should have the value </w:t>
            </w:r>
            <w:r>
              <w:t>-99</w:t>
            </w:r>
            <w:r w:rsidRPr="00E752FD">
              <w:t>.</w:t>
            </w:r>
          </w:p>
        </w:tc>
      </w:tr>
      <w:tr w:rsidR="00A06623" w:rsidTr="002C7FDA">
        <w:trPr>
          <w:tblCellSpacing w:w="7" w:type="dxa"/>
          <w:jc w:val="center"/>
        </w:trPr>
        <w:tc>
          <w:tcPr>
            <w:tcW w:w="831" w:type="pct"/>
            <w:tcBorders>
              <w:tl2br w:val="nil"/>
            </w:tcBorders>
            <w:vAlign w:val="center"/>
          </w:tcPr>
          <w:p w:rsidR="00C84A78" w:rsidRDefault="00C84A78" w:rsidP="00C84A78">
            <w:pPr>
              <w:pStyle w:val="NRELTableText"/>
            </w:pPr>
            <w:r w:rsidRPr="00D14352">
              <w:t>Integer (</w:t>
            </w:r>
            <w:r>
              <w:t>2</w:t>
            </w:r>
            <w:r w:rsidRPr="00D14352">
              <w:t>)</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r>
              <w:rPr>
                <w:rStyle w:val="Variable"/>
                <w:rFonts w:cs="Arial"/>
                <w:i/>
              </w:rPr>
              <w:t>2</w:t>
            </w:r>
          </w:p>
        </w:tc>
        <w:tc>
          <w:tcPr>
            <w:tcW w:w="3110" w:type="pct"/>
            <w:tcBorders>
              <w:tl2br w:val="nil"/>
            </w:tcBorders>
            <w:vAlign w:val="center"/>
          </w:tcPr>
          <w:p w:rsidR="00C84A78" w:rsidRDefault="00C84A78" w:rsidP="0076720E">
            <w:pPr>
              <w:pStyle w:val="NRELTableText"/>
              <w:rPr>
                <w:b/>
              </w:rPr>
            </w:pPr>
            <w:r w:rsidRPr="00C84A78">
              <w:rPr>
                <w:i/>
              </w:rPr>
              <w:t>ID2</w:t>
            </w:r>
            <w:r>
              <w:t xml:space="preserve"> should have the value 4</w:t>
            </w:r>
            <w:r w:rsidR="007A0B43">
              <w:t xml:space="preserve"> to include the next </w:t>
            </w:r>
            <w:r w:rsidR="0076720E">
              <w:t xml:space="preserve">7 </w:t>
            </w:r>
            <w:r w:rsidR="00A06623">
              <w:t>parameters.</w:t>
            </w:r>
          </w:p>
        </w:tc>
      </w:tr>
      <w:tr w:rsidR="00A06623" w:rsidTr="002C7FDA">
        <w:trPr>
          <w:tblCellSpacing w:w="7" w:type="dxa"/>
          <w:jc w:val="center"/>
        </w:trPr>
        <w:tc>
          <w:tcPr>
            <w:tcW w:w="831" w:type="pct"/>
            <w:tcBorders>
              <w:bottom w:val="single" w:sz="8" w:space="0" w:color="000000" w:themeColor="text1"/>
              <w:tl2br w:val="nil"/>
            </w:tcBorders>
            <w:vAlign w:val="center"/>
          </w:tcPr>
          <w:p w:rsidR="00C84A78" w:rsidRDefault="00C84A78" w:rsidP="0026080C">
            <w:pPr>
              <w:pStyle w:val="NRELTableText"/>
            </w:pPr>
            <w:r w:rsidRPr="00D14352">
              <w:t>Integer (4)</w:t>
            </w:r>
          </w:p>
        </w:tc>
        <w:tc>
          <w:tcPr>
            <w:tcW w:w="1027" w:type="pct"/>
            <w:tcBorders>
              <w:bottom w:val="single" w:sz="8" w:space="0" w:color="000000" w:themeColor="text1"/>
              <w:tl2br w:val="nil"/>
            </w:tcBorders>
            <w:vAlign w:val="center"/>
          </w:tcPr>
          <w:p w:rsidR="00C84A78" w:rsidRDefault="00C84A78" w:rsidP="0026080C">
            <w:pPr>
              <w:pStyle w:val="NRELTableText"/>
              <w:rPr>
                <w:rStyle w:val="Variable"/>
                <w:rFonts w:cs="Arial"/>
                <w:i/>
              </w:rPr>
            </w:pPr>
            <w:r>
              <w:rPr>
                <w:rStyle w:val="Variable"/>
                <w:rFonts w:cs="Arial"/>
                <w:i/>
              </w:rPr>
              <w:t>nc</w:t>
            </w:r>
          </w:p>
        </w:tc>
        <w:tc>
          <w:tcPr>
            <w:tcW w:w="3110" w:type="pct"/>
            <w:tcBorders>
              <w:bottom w:val="single" w:sz="8" w:space="0" w:color="000000" w:themeColor="text1"/>
              <w:tl2br w:val="nil"/>
            </w:tcBorders>
            <w:vAlign w:val="center"/>
          </w:tcPr>
          <w:p w:rsidR="00C84A78" w:rsidRPr="00C84A78" w:rsidRDefault="00C84A78" w:rsidP="00C84A78">
            <w:pPr>
              <w:pStyle w:val="NRELTableText"/>
            </w:pPr>
            <w:r w:rsidRPr="00E752FD">
              <w:t xml:space="preserve">The number of </w:t>
            </w:r>
            <w:r>
              <w:t>wind components</w:t>
            </w:r>
            <w:r w:rsidRPr="00E752FD">
              <w:t>.</w:t>
            </w:r>
            <w:r w:rsidR="008533BD">
              <w:t xml:space="preserve"> </w:t>
            </w:r>
            <w:r>
              <w:rPr>
                <w:i/>
              </w:rPr>
              <w:t>nc</w:t>
            </w:r>
            <w:r>
              <w:t xml:space="preserve"> should be 3.</w:t>
            </w:r>
          </w:p>
        </w:tc>
      </w:tr>
      <w:tr w:rsidR="00A06623" w:rsidTr="002C7FDA">
        <w:trPr>
          <w:tblCellSpacing w:w="7" w:type="dxa"/>
          <w:jc w:val="center"/>
        </w:trPr>
        <w:tc>
          <w:tcPr>
            <w:tcW w:w="831" w:type="pct"/>
            <w:tcBorders>
              <w:top w:val="nil"/>
              <w:bottom w:val="nil"/>
              <w:tl2br w:val="nil"/>
            </w:tcBorders>
            <w:vAlign w:val="center"/>
          </w:tcPr>
          <w:p w:rsidR="00C84A78" w:rsidRDefault="00A06623" w:rsidP="0026080C">
            <w:pPr>
              <w:pStyle w:val="NRELTableText"/>
            </w:pPr>
            <w:r>
              <w:t>Real</w:t>
            </w:r>
            <w:r w:rsidR="00C84A78" w:rsidRPr="00D14352">
              <w:t xml:space="preserve"> (4)</w:t>
            </w:r>
          </w:p>
        </w:tc>
        <w:tc>
          <w:tcPr>
            <w:tcW w:w="1027" w:type="pct"/>
            <w:tcBorders>
              <w:top w:val="nil"/>
              <w:bottom w:val="nil"/>
              <w:tl2br w:val="nil"/>
            </w:tcBorders>
            <w:vAlign w:val="center"/>
          </w:tcPr>
          <w:p w:rsidR="00C84A78" w:rsidRPr="00C84A78" w:rsidRDefault="00C84A78" w:rsidP="0026080C">
            <w:pPr>
              <w:pStyle w:val="NRELTableText"/>
              <w:rPr>
                <w:rStyle w:val="Variable"/>
                <w:rFonts w:cs="Arial"/>
                <w:i/>
              </w:rPr>
            </w:pPr>
            <w:r>
              <w:rPr>
                <w:rStyle w:val="Variable"/>
                <w:rFonts w:cs="Arial"/>
                <w:i/>
              </w:rPr>
              <w:t>Latitude</w:t>
            </w:r>
          </w:p>
        </w:tc>
        <w:tc>
          <w:tcPr>
            <w:tcW w:w="3110" w:type="pct"/>
            <w:tcBorders>
              <w:top w:val="nil"/>
              <w:bottom w:val="nil"/>
              <w:tl2br w:val="nil"/>
            </w:tcBorders>
            <w:vAlign w:val="center"/>
          </w:tcPr>
          <w:p w:rsidR="00C84A78" w:rsidRDefault="00C84A78" w:rsidP="0026080C">
            <w:pPr>
              <w:pStyle w:val="NRELTableText"/>
            </w:pPr>
            <w:r>
              <w:t xml:space="preserve">This value is not used in </w:t>
            </w:r>
            <w:r w:rsidRPr="00A06623">
              <w:t>AeroDyn</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Pr>
                <w:rStyle w:val="Variable"/>
                <w:rFonts w:cs="Arial"/>
                <w:i/>
              </w:rPr>
              <w:t>Z0</w:t>
            </w:r>
          </w:p>
        </w:tc>
        <w:tc>
          <w:tcPr>
            <w:tcW w:w="3110" w:type="pct"/>
            <w:tcBorders>
              <w:tl2br w:val="nil"/>
            </w:tcBorders>
            <w:vAlign w:val="center"/>
          </w:tcPr>
          <w:p w:rsidR="00A06623" w:rsidRPr="00E752FD" w:rsidRDefault="00A06623" w:rsidP="0026080C">
            <w:pPr>
              <w:pStyle w:val="NRELTableText"/>
            </w:pPr>
            <w:r>
              <w:t>The surface roughness.</w:t>
            </w:r>
            <w:r w:rsidR="008533BD">
              <w:t xml:space="preserve"> </w:t>
            </w:r>
            <w:r>
              <w:t>This value is not used in AeroDyn.</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9A3055">
            <w:pPr>
              <w:pStyle w:val="NRELTableText"/>
              <w:rPr>
                <w:rStyle w:val="Variable"/>
                <w:rFonts w:cs="Arial"/>
                <w:i/>
              </w:rPr>
            </w:pPr>
            <w:r>
              <w:rPr>
                <w:rStyle w:val="Variable"/>
                <w:rFonts w:cs="Arial"/>
                <w:i/>
              </w:rPr>
              <w:t>Z</w:t>
            </w:r>
            <w:r w:rsidR="009A3055">
              <w:rPr>
                <w:rStyle w:val="Variable"/>
                <w:rFonts w:cs="Arial"/>
                <w:i/>
              </w:rPr>
              <w:t>tmp</w:t>
            </w:r>
          </w:p>
        </w:tc>
        <w:tc>
          <w:tcPr>
            <w:tcW w:w="3110" w:type="pct"/>
            <w:tcBorders>
              <w:bottom w:val="single" w:sz="8" w:space="0" w:color="000000" w:themeColor="text1"/>
              <w:tl2br w:val="nil"/>
            </w:tcBorders>
            <w:vAlign w:val="center"/>
          </w:tcPr>
          <w:p w:rsidR="00A06623" w:rsidRPr="00A06623" w:rsidRDefault="00917AFC" w:rsidP="00917AFC">
            <w:pPr>
              <w:pStyle w:val="NRELTableText"/>
              <w:rPr>
                <w:i/>
              </w:rPr>
            </w:pPr>
            <w:r>
              <w:t>The height at the center of the grid,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sidRPr="00D14352">
              <w:rPr>
                <w:rStyle w:val="Variable"/>
                <w:rFonts w:cs="Arial"/>
                <w:i/>
              </w:rPr>
              <w:t>100 * TI(</w:t>
            </w:r>
            <w:r>
              <w:rPr>
                <w:rStyle w:val="Variable"/>
                <w:rFonts w:cs="Arial"/>
                <w:i/>
              </w:rPr>
              <w:t>u</w:t>
            </w:r>
            <w:r w:rsidRPr="00D14352">
              <w:rPr>
                <w:rStyle w:val="Variable"/>
                <w:rFonts w:cs="Arial"/>
                <w:i/>
              </w:rPr>
              <w:t>)</w:t>
            </w:r>
          </w:p>
        </w:tc>
        <w:tc>
          <w:tcPr>
            <w:tcW w:w="3110" w:type="pct"/>
            <w:tcBorders>
              <w:tl2br w:val="nil"/>
            </w:tcBorders>
            <w:vAlign w:val="center"/>
          </w:tcPr>
          <w:p w:rsidR="00A06623" w:rsidRPr="00E752FD" w:rsidRDefault="00A06623" w:rsidP="001A1D26">
            <w:pPr>
              <w:pStyle w:val="NRELTableText"/>
            </w:pPr>
            <w:r w:rsidRPr="00E752FD">
              <w:t xml:space="preserve">The turbulence intensity of the </w:t>
            </w:r>
            <w:r w:rsidRPr="007C531B">
              <w:rPr>
                <w:rStyle w:val="Variable"/>
                <w:i/>
              </w:rPr>
              <w:t>u</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v</w:t>
            </w:r>
            <w:r w:rsidRPr="00D14352">
              <w:rPr>
                <w:rStyle w:val="Variable"/>
                <w:rFonts w:cs="Arial"/>
                <w:i/>
              </w:rPr>
              <w:t>)</w:t>
            </w:r>
          </w:p>
        </w:tc>
        <w:tc>
          <w:tcPr>
            <w:tcW w:w="3110" w:type="pct"/>
            <w:tcBorders>
              <w:tl2br w:val="nil"/>
            </w:tcBorders>
            <w:vAlign w:val="center"/>
          </w:tcPr>
          <w:p w:rsidR="00A06623" w:rsidRPr="00E752FD" w:rsidRDefault="00A06623" w:rsidP="00A06623">
            <w:pPr>
              <w:pStyle w:val="NRELTableText"/>
            </w:pPr>
            <w:r w:rsidRPr="00E752FD">
              <w:t xml:space="preserve">The turbulence intensity of the </w:t>
            </w:r>
            <w:r>
              <w:rPr>
                <w:rStyle w:val="Variable"/>
                <w:i/>
              </w:rPr>
              <w:t>v</w:t>
            </w:r>
            <w:r w:rsidR="001A1D26">
              <w:t xml:space="preserve"> </w:t>
            </w:r>
            <w:r w:rsidRPr="00E752FD">
              <w:t>component, in percent</w:t>
            </w:r>
            <w:r w:rsidR="001A1D26">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w</w:t>
            </w:r>
            <w:r w:rsidRPr="00D14352">
              <w:rPr>
                <w:rStyle w:val="Variable"/>
                <w:rFonts w:cs="Arial"/>
                <w:i/>
              </w:rPr>
              <w:t>)</w:t>
            </w:r>
          </w:p>
        </w:tc>
        <w:tc>
          <w:tcPr>
            <w:tcW w:w="3110" w:type="pct"/>
            <w:tcBorders>
              <w:bottom w:val="single" w:sz="8" w:space="0" w:color="000000" w:themeColor="text1"/>
              <w:tl2br w:val="nil"/>
            </w:tcBorders>
            <w:vAlign w:val="center"/>
          </w:tcPr>
          <w:p w:rsidR="00A06623" w:rsidRPr="00E752FD" w:rsidRDefault="00A06623" w:rsidP="001A1D26">
            <w:pPr>
              <w:pStyle w:val="NRELTableText"/>
            </w:pPr>
            <w:r w:rsidRPr="00E752FD">
              <w:t xml:space="preserve">The turbulence intensity of the </w:t>
            </w:r>
            <w:r>
              <w:rPr>
                <w:rStyle w:val="Variable"/>
                <w:i/>
              </w:rPr>
              <w:t>w</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dz</w:t>
            </w:r>
          </w:p>
        </w:tc>
        <w:tc>
          <w:tcPr>
            <w:tcW w:w="3110" w:type="pct"/>
            <w:tcBorders>
              <w:tl2br w:val="nil"/>
            </w:tcBorders>
            <w:vAlign w:val="center"/>
          </w:tcPr>
          <w:p w:rsidR="00A06623" w:rsidRPr="00E752FD" w:rsidRDefault="00A06623" w:rsidP="00A06623">
            <w:pPr>
              <w:pStyle w:val="NRELTableText"/>
            </w:pPr>
            <w:r>
              <w:t>The grid spacing in the vertical direction,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dy</w:t>
            </w:r>
          </w:p>
        </w:tc>
        <w:tc>
          <w:tcPr>
            <w:tcW w:w="3110" w:type="pct"/>
            <w:tcBorders>
              <w:tl2br w:val="nil"/>
            </w:tcBorders>
            <w:vAlign w:val="center"/>
          </w:tcPr>
          <w:p w:rsidR="00A06623" w:rsidRPr="00E752FD" w:rsidRDefault="00A06623" w:rsidP="00A06623">
            <w:pPr>
              <w:pStyle w:val="NRELTableText"/>
            </w:pPr>
            <w:r>
              <w:t>The grid spacing in the lateral direction, in m</w:t>
            </w:r>
            <w:r w:rsidR="0076720E">
              <w:t>eters</w:t>
            </w:r>
            <w:r>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tcPr>
          <w:p w:rsidR="00A06623" w:rsidRDefault="009A3055" w:rsidP="009A3055">
            <w:pPr>
              <w:pStyle w:val="NRELTableText"/>
              <w:rPr>
                <w:rStyle w:val="Variable"/>
                <w:rFonts w:cs="Arial"/>
                <w:i/>
              </w:rPr>
            </w:pPr>
            <w:r>
              <w:rPr>
                <w:rStyle w:val="Variable"/>
                <w:rFonts w:cs="Arial"/>
                <w:i/>
              </w:rPr>
              <w:t>u</w:t>
            </w:r>
            <w:r w:rsidR="004015C3" w:rsidRPr="00C01E96">
              <w:rPr>
                <w:rStyle w:val="Variable"/>
                <w:rFonts w:cs="Arial"/>
                <w:i/>
                <w:vertAlign w:val="subscript"/>
              </w:rPr>
              <w:t>hub</w:t>
            </w:r>
            <w:r w:rsidR="004015C3">
              <w:rPr>
                <w:rStyle w:val="Variable"/>
                <w:rFonts w:cs="Arial"/>
                <w:i/>
              </w:rPr>
              <w:t> </w:t>
            </w:r>
            <w:r w:rsidR="00A06623" w:rsidRPr="00D14352">
              <w:rPr>
                <w:rStyle w:val="Variable"/>
                <w:rFonts w:cs="Arial"/>
                <w:i/>
              </w:rPr>
              <w:t>*</w:t>
            </w:r>
            <w:r w:rsidR="00A06623">
              <w:rPr>
                <w:rStyle w:val="Variable"/>
                <w:rFonts w:cs="Arial"/>
                <w:i/>
              </w:rPr>
              <w:t> </w:t>
            </w:r>
            <w:r w:rsidR="005629AF" w:rsidRPr="00D14352">
              <w:rPr>
                <w:rStyle w:val="Variable"/>
                <w:rFonts w:cs="Arial"/>
                <w:i/>
              </w:rPr>
              <w:t>TimeStep</w:t>
            </w:r>
          </w:p>
        </w:tc>
        <w:tc>
          <w:tcPr>
            <w:tcW w:w="3110" w:type="pct"/>
            <w:tcBorders>
              <w:bottom w:val="single" w:sz="8" w:space="0" w:color="000000" w:themeColor="text1"/>
              <w:tl2br w:val="nil"/>
            </w:tcBorders>
          </w:tcPr>
          <w:p w:rsidR="00A06623" w:rsidRDefault="007A0B43" w:rsidP="007A0B43">
            <w:pPr>
              <w:pStyle w:val="NRELTableText"/>
            </w:pPr>
            <w:r>
              <w:t>The l</w:t>
            </w:r>
            <w:r w:rsidR="00A06623" w:rsidRPr="00E752FD">
              <w:t>ongitudinal grid resolution, in m</w:t>
            </w:r>
            <w:r w:rsidR="0076720E">
              <w:t>eters</w:t>
            </w:r>
            <w:r w:rsidR="00A06623">
              <w:t>.</w:t>
            </w:r>
          </w:p>
        </w:tc>
      </w:tr>
      <w:tr w:rsidR="00A06623" w:rsidTr="002C7FDA">
        <w:trPr>
          <w:tblCellSpacing w:w="7" w:type="dxa"/>
          <w:jc w:val="center"/>
        </w:trPr>
        <w:tc>
          <w:tcPr>
            <w:tcW w:w="831" w:type="pct"/>
            <w:tcBorders>
              <w:tl2br w:val="nil"/>
            </w:tcBorders>
          </w:tcPr>
          <w:p w:rsidR="00A06623" w:rsidRDefault="00A06623" w:rsidP="0026080C">
            <w:pPr>
              <w:pStyle w:val="NRELTableText"/>
            </w:pPr>
            <w:r>
              <w:t>Integer</w:t>
            </w:r>
            <w:r w:rsidRPr="00D14352">
              <w:t xml:space="preserve"> (4)</w:t>
            </w:r>
          </w:p>
        </w:tc>
        <w:tc>
          <w:tcPr>
            <w:tcW w:w="1027" w:type="pct"/>
            <w:tcBorders>
              <w:tl2br w:val="nil"/>
            </w:tcBorders>
          </w:tcPr>
          <w:p w:rsidR="00A06623" w:rsidRDefault="009A3055" w:rsidP="0026080C">
            <w:pPr>
              <w:pStyle w:val="NRELTableText"/>
              <w:rPr>
                <w:rStyle w:val="Variable"/>
                <w:rFonts w:cs="Arial"/>
                <w:i/>
              </w:rPr>
            </w:pPr>
            <w:r>
              <w:rPr>
                <w:rStyle w:val="Variable"/>
                <w:rFonts w:cs="Arial"/>
                <w:i/>
              </w:rPr>
              <w:t>nt</w:t>
            </w:r>
            <w:r w:rsidR="00A06623">
              <w:rPr>
                <w:rStyle w:val="Variable"/>
                <w:rFonts w:cs="Arial"/>
                <w:i/>
              </w:rPr>
              <w:t> / 2</w:t>
            </w:r>
          </w:p>
        </w:tc>
        <w:tc>
          <w:tcPr>
            <w:tcW w:w="3110" w:type="pct"/>
            <w:tcBorders>
              <w:tl2br w:val="nil"/>
            </w:tcBorders>
          </w:tcPr>
          <w:p w:rsidR="00A06623" w:rsidRDefault="00A872C2" w:rsidP="00A06623">
            <w:pPr>
              <w:pStyle w:val="NRELTableText"/>
            </w:pPr>
            <w:r>
              <w:t>H</w:t>
            </w:r>
            <w:r w:rsidR="00A06623">
              <w:t xml:space="preserve">alf the </w:t>
            </w:r>
            <w:r w:rsidR="00A06623" w:rsidRPr="00E752FD">
              <w:t>number of points in the longitudinal direction</w:t>
            </w:r>
            <w:r w:rsidR="00A06623">
              <w:t>.</w:t>
            </w:r>
          </w:p>
        </w:tc>
      </w:tr>
      <w:tr w:rsidR="00A06623" w:rsidTr="002C7FDA">
        <w:trPr>
          <w:tblCellSpacing w:w="7" w:type="dxa"/>
          <w:jc w:val="center"/>
        </w:trPr>
        <w:tc>
          <w:tcPr>
            <w:tcW w:w="831" w:type="pct"/>
            <w:tcBorders>
              <w:tl2br w:val="nil"/>
            </w:tcBorders>
            <w:vAlign w:val="center"/>
          </w:tcPr>
          <w:p w:rsidR="00A06623" w:rsidRDefault="00A06623" w:rsidP="0026080C">
            <w:pPr>
              <w:pStyle w:val="NRELTableText"/>
            </w:pPr>
            <w:r w:rsidRPr="00D14352">
              <w:t>Real (4)</w:t>
            </w:r>
          </w:p>
        </w:tc>
        <w:tc>
          <w:tcPr>
            <w:tcW w:w="1027" w:type="pct"/>
            <w:tcBorders>
              <w:tl2br w:val="nil"/>
            </w:tcBorders>
            <w:vAlign w:val="center"/>
          </w:tcPr>
          <w:p w:rsidR="00A06623" w:rsidRDefault="009A3055" w:rsidP="0026080C">
            <w:pPr>
              <w:pStyle w:val="NRELTableText"/>
              <w:rPr>
                <w:rStyle w:val="Variable"/>
                <w:rFonts w:cs="Arial"/>
                <w:i/>
              </w:rPr>
            </w:pPr>
            <w:r>
              <w:rPr>
                <w:rStyle w:val="Variable"/>
                <w:rFonts w:cs="Arial"/>
                <w:i/>
              </w:rPr>
              <w:t>u</w:t>
            </w:r>
            <w:r w:rsidR="00A06623" w:rsidRPr="00C01E96">
              <w:rPr>
                <w:rStyle w:val="Variable"/>
                <w:rFonts w:cs="Arial"/>
                <w:i/>
                <w:vertAlign w:val="subscript"/>
              </w:rPr>
              <w:t>hub</w:t>
            </w:r>
          </w:p>
        </w:tc>
        <w:tc>
          <w:tcPr>
            <w:tcW w:w="3110" w:type="pct"/>
            <w:tcBorders>
              <w:tl2br w:val="nil"/>
            </w:tcBorders>
            <w:vAlign w:val="center"/>
          </w:tcPr>
          <w:p w:rsidR="00A06623" w:rsidRDefault="00A06623" w:rsidP="0076720E">
            <w:pPr>
              <w:pStyle w:val="NRELTableText"/>
            </w:pPr>
            <w:r w:rsidRPr="00E752FD">
              <w:t xml:space="preserve">The mean wind speed </w:t>
            </w:r>
            <w:r w:rsidR="0076720E">
              <w:t>(</w:t>
            </w:r>
            <w:r w:rsidRPr="00E752FD">
              <w:t>in m</w:t>
            </w:r>
            <w:r w:rsidR="0076720E">
              <w:t>eters per second)</w:t>
            </w:r>
            <w:r w:rsidRPr="00E752FD">
              <w:t xml:space="preserve"> at hub height.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4015C3" w:rsidP="0026080C">
            <w:pPr>
              <w:pStyle w:val="NRELTableText"/>
            </w:pPr>
            <w:r>
              <w:t>Real (4)</w:t>
            </w:r>
          </w:p>
        </w:tc>
        <w:tc>
          <w:tcPr>
            <w:tcW w:w="1027" w:type="pct"/>
            <w:tcBorders>
              <w:bottom w:val="single" w:sz="8" w:space="0" w:color="000000" w:themeColor="text1"/>
              <w:tl2br w:val="nil"/>
            </w:tcBorders>
            <w:vAlign w:val="center"/>
          </w:tcPr>
          <w:p w:rsidR="00A0662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A06623" w:rsidRPr="00E752FD" w:rsidRDefault="004015C3" w:rsidP="00E8159A">
            <w:pPr>
              <w:pStyle w:val="NRELTableText"/>
            </w:pPr>
            <w:r>
              <w:t>The value 0.</w:t>
            </w:r>
            <w:r w:rsidR="008533BD">
              <w:t xml:space="preserve"> </w:t>
            </w:r>
            <w:r>
              <w:t xml:space="preserve">This </w:t>
            </w:r>
            <w:r w:rsidR="00E8159A">
              <w:t>parameter</w:t>
            </w:r>
            <w:r>
              <w:t xml:space="preserv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4015C3" w:rsidP="003B5990">
            <w:pPr>
              <w:pStyle w:val="NRELTableText"/>
              <w:rPr>
                <w:rStyle w:val="Variable"/>
                <w:rFonts w:cs="Arial"/>
                <w:i/>
              </w:rPr>
            </w:pPr>
            <w:r>
              <w:rPr>
                <w:rStyle w:val="Variable"/>
                <w:rFonts w:cs="Arial"/>
                <w:i/>
              </w:rPr>
              <w:t>RandSeed1</w:t>
            </w:r>
          </w:p>
        </w:tc>
        <w:tc>
          <w:tcPr>
            <w:tcW w:w="3110" w:type="pct"/>
            <w:tcBorders>
              <w:tl2br w:val="nil"/>
            </w:tcBorders>
            <w:vAlign w:val="center"/>
          </w:tcPr>
          <w:p w:rsidR="004015C3" w:rsidRPr="00E752FD" w:rsidRDefault="004015C3" w:rsidP="0026080C">
            <w:pPr>
              <w:pStyle w:val="NRELTableText"/>
            </w:pPr>
            <w:r>
              <w:t xml:space="preserve">This value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9A3055" w:rsidP="0026080C">
            <w:pPr>
              <w:pStyle w:val="NRELTableText"/>
              <w:rPr>
                <w:rStyle w:val="Variable"/>
                <w:rFonts w:cs="Arial"/>
                <w:i/>
              </w:rPr>
            </w:pPr>
            <w:r>
              <w:rPr>
                <w:rStyle w:val="Variable"/>
                <w:rFonts w:cs="Arial"/>
                <w:i/>
              </w:rPr>
              <w:t>NumGrid_Z</w:t>
            </w:r>
          </w:p>
        </w:tc>
        <w:tc>
          <w:tcPr>
            <w:tcW w:w="3110" w:type="pct"/>
            <w:tcBorders>
              <w:tl2br w:val="nil"/>
            </w:tcBorders>
            <w:vAlign w:val="center"/>
          </w:tcPr>
          <w:p w:rsidR="004015C3" w:rsidRPr="00E752FD" w:rsidRDefault="004015C3" w:rsidP="0026080C">
            <w:pPr>
              <w:pStyle w:val="NRELTableText"/>
            </w:pPr>
            <w:r>
              <w:t>The number of grid points vertically.</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9A3055" w:rsidP="0026080C">
            <w:pPr>
              <w:pStyle w:val="NRELTableText"/>
              <w:rPr>
                <w:rStyle w:val="Variable"/>
                <w:rFonts w:cs="Arial"/>
                <w:i/>
              </w:rPr>
            </w:pPr>
            <w:r>
              <w:rPr>
                <w:rStyle w:val="Variable"/>
                <w:rFonts w:cs="Arial"/>
                <w:i/>
              </w:rPr>
              <w:t>NumGrid_Y</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number of grid points laterally.</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Default="004015C3" w:rsidP="0026080C">
            <w:pPr>
              <w:pStyle w:val="NRELTableText"/>
            </w:pPr>
            <w:r w:rsidRPr="00D14352">
              <w:t>Integer (4)</w:t>
            </w:r>
          </w:p>
        </w:tc>
        <w:tc>
          <w:tcPr>
            <w:tcW w:w="1027" w:type="pct"/>
            <w:tcBorders>
              <w:bottom w:val="single" w:sz="8" w:space="0" w:color="000000" w:themeColor="text1"/>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4015C3">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bl>
    <w:p w:rsidR="00C84A78" w:rsidRPr="00C84A78" w:rsidRDefault="00C84A78" w:rsidP="00C84A78">
      <w:pPr>
        <w:pStyle w:val="NRELText"/>
      </w:pPr>
    </w:p>
    <w:p w:rsidR="007A0B43" w:rsidRDefault="007A0B43" w:rsidP="007A0B43">
      <w:pPr>
        <w:pStyle w:val="NRELTableCaption"/>
      </w:pPr>
      <w:bookmarkStart w:id="321" w:name="_Toc336257245"/>
      <w:r>
        <w:lastRenderedPageBreak/>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fldSimple w:instr=" SEQ AppendixFFBLTable \* MERGEFORMAT  \* MERGEFORMAT ">
        <w:r w:rsidR="00263541">
          <w:rPr>
            <w:noProof/>
          </w:rPr>
          <w:t>2</w:t>
        </w:r>
      </w:fldSimple>
      <w:r>
        <w:t>.</w:t>
      </w:r>
      <w:r w:rsidR="008533BD">
        <w:t xml:space="preserve"> </w:t>
      </w:r>
      <w:r>
        <w:t xml:space="preserve">Format of Grid Velocities in </w:t>
      </w:r>
      <w:r w:rsidR="0076720E">
        <w:t xml:space="preserve">Full-Field </w:t>
      </w:r>
      <w:r w:rsidR="0026666A">
        <w:t>Bladed-Style</w:t>
      </w:r>
      <w:r>
        <w:t xml:space="preserve"> Binary File</w:t>
      </w:r>
      <w:r w:rsidR="0026666A">
        <w:t xml:space="preserve"> Format</w:t>
      </w:r>
      <w:bookmarkEnd w:id="321"/>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923B10" w:rsidRPr="00E5311F" w:rsidTr="00B03CA1">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B03CA1">
            <w:pPr>
              <w:pStyle w:val="NRELTableText"/>
              <w:jc w:val="center"/>
              <w:rPr>
                <w:rStyle w:val="Variable"/>
                <w:rFonts w:cs="Arial"/>
                <w:b/>
              </w:rPr>
            </w:pPr>
            <w:r w:rsidRPr="00E5311F">
              <w:rPr>
                <w:rStyle w:val="Variable"/>
                <w:b/>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Description</w:t>
            </w:r>
          </w:p>
        </w:tc>
      </w:tr>
      <w:tr w:rsidR="00B03CA1" w:rsidTr="00B03CA1">
        <w:trPr>
          <w:jc w:val="center"/>
        </w:trPr>
        <w:tc>
          <w:tcPr>
            <w:tcW w:w="2435" w:type="dxa"/>
            <w:gridSpan w:val="4"/>
            <w:tcBorders>
              <w:top w:val="single" w:sz="8" w:space="0" w:color="000000" w:themeColor="text1"/>
            </w:tcBorders>
          </w:tcPr>
          <w:p w:rsidR="00D53F55" w:rsidRPr="00923B10" w:rsidRDefault="00D53F55" w:rsidP="00923B10">
            <w:pPr>
              <w:pStyle w:val="NRELTableText"/>
              <w:rPr>
                <w:i/>
              </w:rPr>
            </w:pPr>
            <w:r w:rsidRPr="00923B10">
              <w:rPr>
                <w:rStyle w:val="Variable"/>
                <w:i/>
              </w:rPr>
              <w:t>for it = 1, 2, … nt</w:t>
            </w:r>
          </w:p>
        </w:tc>
        <w:tc>
          <w:tcPr>
            <w:tcW w:w="1885" w:type="dxa"/>
            <w:tcBorders>
              <w:top w:val="single" w:sz="8" w:space="0" w:color="000000" w:themeColor="text1"/>
            </w:tcBorders>
          </w:tcPr>
          <w:p w:rsidR="00D53F55" w:rsidRPr="00923B10" w:rsidRDefault="00D53F55" w:rsidP="00923B10">
            <w:pPr>
              <w:pStyle w:val="NRELTableText"/>
              <w:rPr>
                <w:i/>
              </w:rPr>
            </w:pPr>
          </w:p>
        </w:tc>
        <w:tc>
          <w:tcPr>
            <w:tcW w:w="4680" w:type="dxa"/>
            <w:tcBorders>
              <w:top w:val="single" w:sz="8" w:space="0" w:color="000000" w:themeColor="text1"/>
            </w:tcBorders>
          </w:tcPr>
          <w:p w:rsidR="00D53F55" w:rsidRDefault="00D53F55" w:rsidP="00FD06C8">
            <w:pPr>
              <w:pStyle w:val="NRELTableText"/>
            </w:pPr>
          </w:p>
        </w:tc>
      </w:tr>
      <w:tr w:rsidR="00923B10" w:rsidTr="00B03CA1">
        <w:trPr>
          <w:jc w:val="center"/>
        </w:trPr>
        <w:tc>
          <w:tcPr>
            <w:tcW w:w="360" w:type="dxa"/>
          </w:tcPr>
          <w:p w:rsidR="00D53F55" w:rsidRPr="00923B10" w:rsidRDefault="00D53F55" w:rsidP="00923B10">
            <w:pPr>
              <w:pStyle w:val="NRELTableText"/>
              <w:rPr>
                <w:i/>
              </w:rPr>
            </w:pPr>
          </w:p>
        </w:tc>
        <w:tc>
          <w:tcPr>
            <w:tcW w:w="3960" w:type="dxa"/>
            <w:gridSpan w:val="4"/>
          </w:tcPr>
          <w:p w:rsidR="00D53F55" w:rsidRPr="00923B10" w:rsidRDefault="00D53F55" w:rsidP="00923B10">
            <w:pPr>
              <w:pStyle w:val="NRELTableText"/>
              <w:rPr>
                <w:i/>
              </w:rPr>
            </w:pPr>
            <w:r w:rsidRPr="00923B10">
              <w:rPr>
                <w:rStyle w:val="Variable"/>
                <w:i/>
              </w:rPr>
              <w:t>for iz = 1, 2, … NumGrid_Z</w:t>
            </w:r>
          </w:p>
        </w:tc>
        <w:tc>
          <w:tcPr>
            <w:tcW w:w="4680" w:type="dxa"/>
          </w:tcPr>
          <w:p w:rsidR="00D53F55" w:rsidRDefault="00D53F55" w:rsidP="00FD06C8">
            <w:pPr>
              <w:pStyle w:val="NRELTableText"/>
            </w:pPr>
          </w:p>
        </w:tc>
      </w:tr>
      <w:tr w:rsidR="00923B10" w:rsidTr="00B03CA1">
        <w:trPr>
          <w:jc w:val="center"/>
        </w:trPr>
        <w:tc>
          <w:tcPr>
            <w:tcW w:w="360" w:type="dxa"/>
          </w:tcPr>
          <w:p w:rsidR="00D53F55" w:rsidRDefault="00D53F55" w:rsidP="00FD06C8">
            <w:pPr>
              <w:pStyle w:val="NRELTableText"/>
            </w:pPr>
          </w:p>
        </w:tc>
        <w:tc>
          <w:tcPr>
            <w:tcW w:w="360" w:type="dxa"/>
          </w:tcPr>
          <w:p w:rsidR="00D53F55" w:rsidRDefault="00D53F55" w:rsidP="00FD06C8">
            <w:pPr>
              <w:pStyle w:val="NRELTableText"/>
            </w:pPr>
          </w:p>
        </w:tc>
        <w:tc>
          <w:tcPr>
            <w:tcW w:w="3600" w:type="dxa"/>
            <w:gridSpan w:val="3"/>
          </w:tcPr>
          <w:p w:rsidR="00D53F55" w:rsidRDefault="00D53F55" w:rsidP="00FD06C8">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680" w:type="dxa"/>
          </w:tcPr>
          <w:p w:rsidR="00D53F55" w:rsidRDefault="00D53F55" w:rsidP="00FD06C8">
            <w:pPr>
              <w:pStyle w:val="NRELTableText"/>
            </w:pP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11" type="#_x0000_t75" style="width:91.35pt;height:20.4pt" o:ole="">
                  <v:imagedata r:id="rId455" o:title=""/>
                </v:shape>
                <o:OLEObject Type="Embed" ProgID="Equation.DSMT4" ShapeID="_x0000_i1211" DrawAspect="Content" ObjectID="_1432636195" r:id="rId456"/>
              </w:object>
            </w:r>
          </w:p>
        </w:tc>
        <w:tc>
          <w:tcPr>
            <w:tcW w:w="4680" w:type="dxa"/>
            <w:vAlign w:val="center"/>
          </w:tcPr>
          <w:p w:rsidR="00B03CA1" w:rsidRDefault="00B03CA1" w:rsidP="00D53F55">
            <w:pPr>
              <w:pStyle w:val="NRELTableText"/>
            </w:pPr>
            <w:r w:rsidRPr="00E752FD">
              <w:t xml:space="preserve">The normalized </w:t>
            </w:r>
            <w:r>
              <w:rPr>
                <w:rStyle w:val="Variable"/>
                <w:i/>
              </w:rPr>
              <w:t>U</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Pr="00E752FD">
              <w:t xml:space="preserve"> </w:t>
            </w:r>
            <w:r w:rsidRPr="00CC59F8">
              <w:rPr>
                <w:rStyle w:val="Variable"/>
                <w:i/>
              </w:rPr>
              <w:t>it</w:t>
            </w:r>
            <w:r w:rsidR="0076720E">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740" w:dyaOrig="400">
                <v:shape id="_x0000_i1212" type="#_x0000_t75" style="width:88.1pt;height:20.4pt" o:ole="">
                  <v:imagedata r:id="rId457" o:title=""/>
                </v:shape>
                <o:OLEObject Type="Embed" ProgID="Equation.DSMT4" ShapeID="_x0000_i1212" DrawAspect="Content" ObjectID="_1432636196" r:id="rId458"/>
              </w:object>
            </w:r>
          </w:p>
        </w:tc>
        <w:tc>
          <w:tcPr>
            <w:tcW w:w="4680" w:type="dxa"/>
            <w:vAlign w:val="center"/>
          </w:tcPr>
          <w:p w:rsidR="00B03CA1" w:rsidRDefault="00B03CA1" w:rsidP="001A1D26">
            <w:pPr>
              <w:pStyle w:val="NRELTableText"/>
            </w:pPr>
            <w:r w:rsidRPr="00E752FD">
              <w:t xml:space="preserve">The normalized </w:t>
            </w:r>
            <w:r>
              <w:rPr>
                <w:rStyle w:val="Variable"/>
                <w:i/>
              </w:rPr>
              <w:t>V</w:t>
            </w:r>
            <w:r w:rsidR="001A1D26">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w:t>
            </w:r>
            <w:r w:rsidR="001A1D26">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13" type="#_x0000_t75" style="width:91.35pt;height:20.4pt" o:ole="">
                  <v:imagedata r:id="rId459" o:title=""/>
                </v:shape>
                <o:OLEObject Type="Embed" ProgID="Equation.DSMT4" ShapeID="_x0000_i1213" DrawAspect="Content" ObjectID="_1432636197" r:id="rId460"/>
              </w:object>
            </w:r>
          </w:p>
        </w:tc>
        <w:tc>
          <w:tcPr>
            <w:tcW w:w="4680" w:type="dxa"/>
            <w:vAlign w:val="center"/>
          </w:tcPr>
          <w:p w:rsidR="00B03CA1" w:rsidRDefault="00B03CA1" w:rsidP="001A1D26">
            <w:pPr>
              <w:pStyle w:val="NRELTableText"/>
            </w:pPr>
            <w:r w:rsidRPr="00E752FD">
              <w:t xml:space="preserve">The normalized </w:t>
            </w:r>
            <w:r>
              <w:rPr>
                <w:rStyle w:val="Variable"/>
                <w:i/>
              </w:rPr>
              <w:t>W</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923B10" w:rsidRPr="00E752FD" w:rsidTr="00B03CA1">
        <w:trPr>
          <w:jc w:val="center"/>
        </w:trPr>
        <w:tc>
          <w:tcPr>
            <w:tcW w:w="360" w:type="dxa"/>
          </w:tcPr>
          <w:p w:rsidR="00D53F55" w:rsidRDefault="00D53F55" w:rsidP="00FD06C8">
            <w:pPr>
              <w:pStyle w:val="NRELTableText"/>
            </w:pPr>
          </w:p>
        </w:tc>
        <w:tc>
          <w:tcPr>
            <w:tcW w:w="360" w:type="dxa"/>
          </w:tcPr>
          <w:p w:rsidR="00D53F55" w:rsidRPr="008000F6" w:rsidRDefault="00D53F55" w:rsidP="00FD06C8">
            <w:pPr>
              <w:pStyle w:val="NRELTableText"/>
              <w:rPr>
                <w:i/>
              </w:rPr>
            </w:pPr>
          </w:p>
        </w:tc>
        <w:tc>
          <w:tcPr>
            <w:tcW w:w="1530" w:type="dxa"/>
          </w:tcPr>
          <w:p w:rsidR="00D53F55" w:rsidRPr="008000F6" w:rsidRDefault="00D53F55" w:rsidP="00FD06C8">
            <w:pPr>
              <w:pStyle w:val="NRELTableText"/>
              <w:rPr>
                <w:i/>
              </w:rPr>
            </w:pPr>
            <w:r w:rsidRPr="008000F6">
              <w:rPr>
                <w:i/>
              </w:rPr>
              <w:t>end iy</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360" w:type="dxa"/>
          </w:tcPr>
          <w:p w:rsidR="00D53F55" w:rsidRDefault="00D53F55" w:rsidP="00FD06C8">
            <w:pPr>
              <w:pStyle w:val="NRELTableText"/>
            </w:pPr>
          </w:p>
        </w:tc>
        <w:tc>
          <w:tcPr>
            <w:tcW w:w="1890" w:type="dxa"/>
            <w:gridSpan w:val="2"/>
          </w:tcPr>
          <w:p w:rsidR="00D53F55" w:rsidRPr="008000F6" w:rsidRDefault="00D53F55" w:rsidP="00FD06C8">
            <w:pPr>
              <w:pStyle w:val="NRELTableText"/>
              <w:rPr>
                <w:i/>
              </w:rPr>
            </w:pPr>
            <w:r w:rsidRPr="008000F6">
              <w:rPr>
                <w:i/>
              </w:rPr>
              <w:t>end iz</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2250" w:type="dxa"/>
            <w:gridSpan w:val="3"/>
          </w:tcPr>
          <w:p w:rsidR="00923B10" w:rsidRPr="00923B10" w:rsidRDefault="00923B10" w:rsidP="00FD06C8">
            <w:pPr>
              <w:pStyle w:val="NRELTableText"/>
              <w:rPr>
                <w:i/>
              </w:rPr>
            </w:pPr>
            <w:r>
              <w:rPr>
                <w:i/>
              </w:rPr>
              <w:t>e</w:t>
            </w:r>
            <w:r w:rsidRPr="00923B10">
              <w:rPr>
                <w:i/>
              </w:rPr>
              <w:t>nd it</w:t>
            </w:r>
          </w:p>
        </w:tc>
        <w:tc>
          <w:tcPr>
            <w:tcW w:w="2070" w:type="dxa"/>
            <w:gridSpan w:val="2"/>
            <w:vAlign w:val="center"/>
          </w:tcPr>
          <w:p w:rsidR="00923B10" w:rsidRPr="00D14352" w:rsidRDefault="00923B10" w:rsidP="00FD06C8">
            <w:pPr>
              <w:pStyle w:val="NRELTableText"/>
              <w:rPr>
                <w:rStyle w:val="Variable"/>
                <w:rFonts w:cs="Arial"/>
                <w:i/>
              </w:rPr>
            </w:pPr>
          </w:p>
        </w:tc>
        <w:tc>
          <w:tcPr>
            <w:tcW w:w="4680" w:type="dxa"/>
            <w:vAlign w:val="center"/>
          </w:tcPr>
          <w:p w:rsidR="00923B10" w:rsidRPr="00E752FD" w:rsidRDefault="00923B10" w:rsidP="00FD06C8">
            <w:pPr>
              <w:pStyle w:val="NRELTableText"/>
            </w:pPr>
          </w:p>
        </w:tc>
      </w:tr>
    </w:tbl>
    <w:p w:rsidR="00F1430F" w:rsidRDefault="00F1430F" w:rsidP="00923B10">
      <w:pPr>
        <w:pStyle w:val="NRELText"/>
      </w:pPr>
    </w:p>
    <w:p w:rsidR="00F1430F" w:rsidRDefault="00F1430F" w:rsidP="00F1430F">
      <w:pPr>
        <w:pStyle w:val="NRELText"/>
      </w:pPr>
      <w:r w:rsidRPr="00993765">
        <w:t xml:space="preserve">To convert </w:t>
      </w:r>
      <w:r>
        <w:t xml:space="preserve">the normalized wind in the </w:t>
      </w:r>
      <w:r w:rsidR="00B03CA1">
        <w:t xml:space="preserve">FF Bladed-style </w:t>
      </w:r>
      <w:r>
        <w:t>binary file to velocities in units of m</w:t>
      </w:r>
      <w:r w:rsidR="0076720E">
        <w:t>eters per second</w:t>
      </w:r>
      <w:r>
        <w:t>, use the following equations:</w:t>
      </w:r>
    </w:p>
    <w:p w:rsidR="00F1430F" w:rsidRDefault="00F1430F" w:rsidP="00F1430F">
      <w:pPr>
        <w:pStyle w:val="MTDisplayEquation"/>
      </w:pPr>
      <w:r>
        <w:tab/>
      </w:r>
      <w:r w:rsidR="00D53F55" w:rsidRPr="001B2756">
        <w:rPr>
          <w:position w:val="-32"/>
        </w:rPr>
        <w:object w:dxaOrig="4900" w:dyaOrig="760">
          <v:shape id="_x0000_i1214" type="#_x0000_t75" style="width:245pt;height:39.2pt" o:ole="">
            <v:imagedata r:id="rId461" o:title=""/>
            <o:lock v:ext="edit" aspectratio="f"/>
          </v:shape>
          <o:OLEObject Type="Embed" ProgID="Equation.DSMT4" ShapeID="_x0000_i1214" DrawAspect="Content" ObjectID="_1432636198" r:id="rId462"/>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1</w:t>
      </w:r>
      <w:r w:rsidR="00013EBF">
        <w:rPr>
          <w:noProof/>
        </w:rPr>
        <w:fldChar w:fldCharType="end"/>
      </w:r>
      <w:r>
        <w:t>)</w:t>
      </w:r>
    </w:p>
    <w:p w:rsidR="00F1430F" w:rsidRDefault="00F1430F" w:rsidP="00F1430F">
      <w:pPr>
        <w:pStyle w:val="MTDisplayEquation"/>
      </w:pPr>
      <w:r>
        <w:tab/>
      </w:r>
      <w:r w:rsidR="00D53F55" w:rsidRPr="001B2756">
        <w:rPr>
          <w:position w:val="-32"/>
        </w:rPr>
        <w:object w:dxaOrig="4480" w:dyaOrig="760">
          <v:shape id="_x0000_i1215" type="#_x0000_t75" style="width:223.5pt;height:39.2pt" o:ole="">
            <v:imagedata r:id="rId463" o:title=""/>
            <o:lock v:ext="edit" aspectratio="f"/>
          </v:shape>
          <o:OLEObject Type="Embed" ProgID="Equation.DSMT4" ShapeID="_x0000_i1215" DrawAspect="Content" ObjectID="_1432636199" r:id="rId464"/>
        </w:object>
      </w:r>
      <w:r>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2</w:t>
      </w:r>
      <w:r w:rsidR="00013EBF">
        <w:rPr>
          <w:noProof/>
        </w:rPr>
        <w:fldChar w:fldCharType="end"/>
      </w:r>
      <w:r>
        <w:t>)</w:t>
      </w:r>
    </w:p>
    <w:p w:rsidR="00F1430F" w:rsidRPr="00192CEC" w:rsidRDefault="00F1430F" w:rsidP="00F1430F">
      <w:pPr>
        <w:pStyle w:val="NRELText"/>
      </w:pPr>
      <w:r>
        <w:t>and</w:t>
      </w:r>
    </w:p>
    <w:p w:rsidR="00F1430F" w:rsidRDefault="00F1430F" w:rsidP="00F1430F">
      <w:pPr>
        <w:pStyle w:val="MTDisplayEquation"/>
      </w:pPr>
      <w:r>
        <w:tab/>
      </w:r>
      <w:r w:rsidR="00D53F55" w:rsidRPr="001B2756">
        <w:rPr>
          <w:position w:val="-32"/>
        </w:rPr>
        <w:object w:dxaOrig="4640" w:dyaOrig="760">
          <v:shape id="_x0000_i1216" type="#_x0000_t75" style="width:231.05pt;height:39.2pt" o:ole="">
            <v:imagedata r:id="rId465" o:title=""/>
            <o:lock v:ext="edit" aspectratio="f"/>
          </v:shape>
          <o:OLEObject Type="Embed" ProgID="Equation.DSMT4" ShapeID="_x0000_i1216" DrawAspect="Content" ObjectID="_1432636200" r:id="rId466"/>
        </w:object>
      </w:r>
      <w:r w:rsidR="0076720E">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3</w:t>
      </w:r>
      <w:r w:rsidR="00013EBF">
        <w:rPr>
          <w:noProof/>
        </w:rPr>
        <w:fldChar w:fldCharType="end"/>
      </w:r>
      <w:r>
        <w:t>)</w:t>
      </w:r>
    </w:p>
    <w:p w:rsidR="00F1430F" w:rsidRPr="00192CEC" w:rsidRDefault="0076720E" w:rsidP="00F1430F">
      <w:pPr>
        <w:pStyle w:val="NRELText"/>
        <w:ind w:left="720" w:hanging="720"/>
      </w:pPr>
      <w:r>
        <w:t xml:space="preserve">Here </w:t>
      </w:r>
      <w:r w:rsidR="00F1430F" w:rsidRPr="00192CEC">
        <w:rPr>
          <w:i/>
        </w:rPr>
        <w:t>TI</w:t>
      </w:r>
      <w:r w:rsidR="00F1430F">
        <w:t xml:space="preserve"> represents the turbulence intensity as a decimal, not </w:t>
      </w:r>
      <w:r>
        <w:t xml:space="preserve">a </w:t>
      </w:r>
      <w:r w:rsidR="00F1430F">
        <w:t>percent</w:t>
      </w:r>
      <w:r>
        <w:t>age</w:t>
      </w:r>
      <w:r w:rsidR="00F1430F">
        <w:t>.</w:t>
      </w:r>
    </w:p>
    <w:p w:rsidR="00F1430F" w:rsidRPr="00993765" w:rsidRDefault="00F1430F" w:rsidP="00F1430F">
      <w:pPr>
        <w:pStyle w:val="NRELText"/>
      </w:pPr>
      <w:r>
        <w:t xml:space="preserve">The corresponding </w:t>
      </w:r>
      <w:r w:rsidRPr="00192CEC">
        <w:t>vertical</w:t>
      </w:r>
      <w:r>
        <w:t xml:space="preserve"> locations, </w:t>
      </w:r>
      <w:r w:rsidRPr="00192CEC">
        <w:rPr>
          <w:i/>
        </w:rPr>
        <w:t>Z</w:t>
      </w:r>
      <w:r>
        <w:t xml:space="preserve">, of the </w:t>
      </w:r>
      <w:r w:rsidR="00B03CA1">
        <w:t xml:space="preserve">grid </w:t>
      </w:r>
      <w:r>
        <w:t>points are given in units of meters by</w:t>
      </w:r>
      <w:r w:rsidR="00B03CA1">
        <w:t xml:space="preserve"> </w:t>
      </w:r>
    </w:p>
    <w:p w:rsidR="00F1430F" w:rsidRDefault="00F1430F" w:rsidP="00F1430F">
      <w:pPr>
        <w:pStyle w:val="MTDisplayEquation"/>
      </w:pPr>
      <w:r>
        <w:tab/>
      </w:r>
      <w:r w:rsidR="00255BFB" w:rsidRPr="00B03CA1">
        <w:rPr>
          <w:position w:val="-14"/>
        </w:rPr>
        <w:object w:dxaOrig="7060" w:dyaOrig="400">
          <v:shape id="_x0000_i1217" type="#_x0000_t75" style="width:355.15pt;height:20.4pt" o:ole="">
            <v:imagedata r:id="rId467" o:title=""/>
            <o:lock v:ext="edit" aspectratio="f"/>
          </v:shape>
          <o:OLEObject Type="Embed" ProgID="Equation.DSMT4" ShapeID="_x0000_i1217" DrawAspect="Content" ObjectID="_1432636201" r:id="rId468"/>
        </w:objec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4</w:t>
      </w:r>
      <w:r w:rsidR="00013EBF">
        <w:rPr>
          <w:noProof/>
        </w:rPr>
        <w:fldChar w:fldCharType="end"/>
      </w:r>
      <w:r>
        <w:t>)</w:t>
      </w:r>
    </w:p>
    <w:p w:rsidR="00F1430F" w:rsidRPr="00584C27" w:rsidRDefault="00F1430F" w:rsidP="00F1430F">
      <w:pPr>
        <w:pStyle w:val="NRELText"/>
      </w:pPr>
      <w:r>
        <w:t xml:space="preserve">using values of </w:t>
      </w:r>
      <w:r w:rsidR="00255BFB">
        <w:rPr>
          <w:i/>
        </w:rPr>
        <w:t>HubHt</w:t>
      </w:r>
      <w:r w:rsidR="00255BFB">
        <w:t xml:space="preserve"> and </w:t>
      </w:r>
      <w:r w:rsidR="00255BFB">
        <w:rPr>
          <w:i/>
        </w:rPr>
        <w:t>HeightOffset</w:t>
      </w:r>
      <w:r>
        <w:rPr>
          <w:i/>
        </w:rPr>
        <w:t xml:space="preserve"> </w:t>
      </w:r>
      <w:r>
        <w:t xml:space="preserve">from the </w:t>
      </w:r>
      <w:r w:rsidR="00EB4063">
        <w:t>summary file</w:t>
      </w:r>
      <w:r>
        <w:t>.</w:t>
      </w:r>
      <w:r w:rsidR="008533BD">
        <w:t xml:space="preserve"> </w:t>
      </w:r>
      <w:r w:rsidR="00584C27">
        <w:t xml:space="preserve">The lateral locations, </w:t>
      </w:r>
      <w:r w:rsidR="00584C27">
        <w:rPr>
          <w:i/>
        </w:rPr>
        <w:t>Y</w:t>
      </w:r>
      <w:r w:rsidR="00584C27">
        <w:t xml:space="preserve">, of the grid points depend on the input value </w:t>
      </w:r>
      <w:r w:rsidR="00584C27">
        <w:rPr>
          <w:i/>
        </w:rPr>
        <w:t xml:space="preserve">Clockwise </w:t>
      </w:r>
      <w:r w:rsidR="00584C27">
        <w:t>(read from the summary file) and are given by</w:t>
      </w:r>
    </w:p>
    <w:p w:rsidR="00584C27" w:rsidRDefault="00584C27" w:rsidP="00584C27">
      <w:pPr>
        <w:pStyle w:val="MTDisplayEquation"/>
      </w:pPr>
      <w:r>
        <w:tab/>
      </w:r>
      <w:r w:rsidRPr="00584C27">
        <w:rPr>
          <w:position w:val="-34"/>
        </w:rPr>
        <w:object w:dxaOrig="7080" w:dyaOrig="800">
          <v:shape id="_x0000_i1218" type="#_x0000_t75" style="width:356.25pt;height:39.2pt" o:ole="">
            <v:imagedata r:id="rId469" o:title=""/>
            <o:lock v:ext="edit" aspectratio="f"/>
          </v:shape>
          <o:OLEObject Type="Embed" ProgID="Equation.DSMT4" ShapeID="_x0000_i1218" DrawAspect="Content" ObjectID="_1432636202" r:id="rId470"/>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5</w:t>
      </w:r>
      <w:r w:rsidR="00013EBF">
        <w:rPr>
          <w:noProof/>
        </w:rPr>
        <w:fldChar w:fldCharType="end"/>
      </w:r>
      <w:r>
        <w:t>)</w:t>
      </w:r>
    </w:p>
    <w:p w:rsidR="00A872C2" w:rsidRDefault="00A872C2" w:rsidP="00A06623">
      <w:pPr>
        <w:pStyle w:val="NRELText"/>
      </w:pPr>
    </w:p>
    <w:p w:rsidR="00A872C2" w:rsidRPr="00A06623" w:rsidRDefault="00A872C2" w:rsidP="00A06623">
      <w:pPr>
        <w:pStyle w:val="NRELText"/>
        <w:sectPr w:rsidR="00A872C2" w:rsidRPr="00A06623" w:rsidSect="00C478FF">
          <w:footnotePr>
            <w:numFmt w:val="lowerLetter"/>
          </w:footnotePr>
          <w:pgSz w:w="12240" w:h="15840"/>
          <w:pgMar w:top="1440" w:right="1440" w:bottom="1440" w:left="1440" w:header="720" w:footer="720" w:gutter="0"/>
          <w:cols w:space="432"/>
        </w:sectPr>
      </w:pPr>
    </w:p>
    <w:p w:rsidR="00783DE4" w:rsidRDefault="00783DE4" w:rsidP="00783DE4">
      <w:pPr>
        <w:pStyle w:val="Head1"/>
        <w:rPr>
          <w:noProof/>
        </w:rPr>
      </w:pPr>
      <w:bookmarkStart w:id="322" w:name="Heading_TowerFormat"/>
      <w:bookmarkStart w:id="323" w:name="_Toc336257185"/>
      <w:r>
        <w:rPr>
          <w:noProof/>
        </w:rPr>
        <w:lastRenderedPageBreak/>
        <w:t xml:space="preserve">Appendix </w:t>
      </w:r>
      <w:bookmarkStart w:id="324" w:name="Appendix_TSTwr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F</w:t>
      </w:r>
      <w:r w:rsidR="00013EBF">
        <w:rPr>
          <w:noProof/>
        </w:rPr>
        <w:fldChar w:fldCharType="end"/>
      </w:r>
      <w:bookmarkEnd w:id="324"/>
      <w:r>
        <w:rPr>
          <w:noProof/>
        </w:rPr>
        <w:t xml:space="preserve">: </w:t>
      </w:r>
      <w:r>
        <w:t>Tower Data Binary File Format</w:t>
      </w:r>
      <w:bookmarkEnd w:id="322"/>
      <w:bookmarkEnd w:id="323"/>
    </w:p>
    <w:p w:rsidR="00510E55" w:rsidRDefault="00783DE4">
      <w:pPr>
        <w:pStyle w:val="NRELText"/>
      </w:pPr>
      <w:r>
        <w:t xml:space="preserve">TurbSim tower files have a </w:t>
      </w:r>
      <w:r w:rsidR="00AE4C2F">
        <w:t>“</w:t>
      </w:r>
      <w:r w:rsidRPr="00AE4C2F">
        <w:t>.</w:t>
      </w:r>
      <w:r w:rsidR="004179FA" w:rsidRPr="004179FA">
        <w:t>twr</w:t>
      </w:r>
      <w:r w:rsidR="00AE4C2F">
        <w:t>”</w:t>
      </w:r>
      <w:r>
        <w:t xml:space="preserve"> extension.</w:t>
      </w:r>
      <w:r w:rsidR="008533BD">
        <w:t xml:space="preserve"> </w:t>
      </w:r>
      <w:r>
        <w:t>Each file contains a header of 4-byte real and integer values, followed by 2-byte integer time series of the three wind components at each point on the tower grid.</w:t>
      </w:r>
      <w:r w:rsidR="008533BD">
        <w:t xml:space="preserve"> </w:t>
      </w:r>
      <w:r>
        <w:t xml:space="preserve">The wind components at the tower points are normalized and stored in 2-byte binary integers, exactly the same way </w:t>
      </w:r>
      <w:r w:rsidR="00AE4C2F">
        <w:t xml:space="preserve">that </w:t>
      </w:r>
      <w:r w:rsidR="000E38C3" w:rsidRPr="000E38C3">
        <w:t>Bladed</w:t>
      </w:r>
      <w:r w:rsidR="00C84A78">
        <w:t>-style</w:t>
      </w:r>
      <w:r w:rsidR="000E38C3">
        <w:t xml:space="preserve"> </w:t>
      </w:r>
      <w:r>
        <w:t>full-field wind files are written. The tower files have the same vertical resolution as the full-field grid, with points going downward from the bottom of the full grid in a single line at the tower centerline.</w:t>
      </w:r>
    </w:p>
    <w:p w:rsidR="00783DE4" w:rsidRDefault="00B55176" w:rsidP="00B55176">
      <w:pPr>
        <w:pStyle w:val="NRELTableCaption"/>
      </w:pPr>
      <w:bookmarkStart w:id="325" w:name="_Toc336257246"/>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fldSimple w:instr=" SEQ TwrTable \* MERGEFORMAT ">
        <w:r w:rsidR="00263541">
          <w:rPr>
            <w:noProof/>
          </w:rPr>
          <w:t>1</w:t>
        </w:r>
      </w:fldSimple>
      <w:r>
        <w:t xml:space="preserve">: </w:t>
      </w:r>
      <w:r w:rsidR="006A31E2">
        <w:t xml:space="preserve">Format of </w:t>
      </w:r>
      <w:r w:rsidR="001B4E2E">
        <w:t xml:space="preserve">Header in </w:t>
      </w:r>
      <w:r>
        <w:t xml:space="preserve">TurbSim </w:t>
      </w:r>
      <w:r w:rsidR="001B4E2E">
        <w:t xml:space="preserve">Binary </w:t>
      </w:r>
      <w:r w:rsidR="006A31E2">
        <w:t>T</w:t>
      </w:r>
      <w:r>
        <w:t>ower</w:t>
      </w:r>
      <w:r w:rsidR="001B4E2E">
        <w:t>-</w:t>
      </w:r>
      <w:r w:rsidR="006A31E2">
        <w:t>D</w:t>
      </w:r>
      <w:r>
        <w:t xml:space="preserve">ata </w:t>
      </w:r>
      <w:r w:rsidR="006A31E2">
        <w:t>F</w:t>
      </w:r>
      <w:r>
        <w:t>ile</w:t>
      </w:r>
      <w:bookmarkEnd w:id="325"/>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6A31E2" w:rsidRPr="00B55176" w:rsidTr="00D53F55">
        <w:trPr>
          <w:tblCellSpacing w:w="7" w:type="dxa"/>
          <w:jc w:val="center"/>
        </w:trPr>
        <w:tc>
          <w:tcPr>
            <w:tcW w:w="79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Type (Bytes)</w:t>
            </w:r>
          </w:p>
        </w:tc>
        <w:tc>
          <w:tcPr>
            <w:tcW w:w="111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Parameter</w:t>
            </w:r>
          </w:p>
        </w:tc>
        <w:tc>
          <w:tcPr>
            <w:tcW w:w="3086" w:type="pct"/>
            <w:tcBorders>
              <w:top w:val="single" w:sz="8" w:space="0" w:color="auto"/>
              <w:bottom w:val="single" w:sz="8" w:space="0" w:color="auto"/>
            </w:tcBorders>
            <w:vAlign w:val="bottom"/>
          </w:tcPr>
          <w:p w:rsidR="00510E55" w:rsidRDefault="00E752FD" w:rsidP="006A31E2">
            <w:pPr>
              <w:pStyle w:val="NRELTableText"/>
              <w:rPr>
                <w:b/>
              </w:rPr>
            </w:pPr>
            <w:r w:rsidRPr="00E752FD">
              <w:rPr>
                <w:b/>
              </w:rPr>
              <w:t>Description</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192CEC">
            <w:pPr>
              <w:pStyle w:val="NRELTableText"/>
              <w:rPr>
                <w:rStyle w:val="Variable"/>
                <w:rFonts w:cs="Arial"/>
                <w:i/>
              </w:rPr>
            </w:pPr>
            <w:r>
              <w:rPr>
                <w:rStyle w:val="Variable"/>
                <w:rFonts w:cs="Arial"/>
                <w:i/>
              </w:rPr>
              <w:t>dz</w:t>
            </w:r>
          </w:p>
        </w:tc>
        <w:tc>
          <w:tcPr>
            <w:tcW w:w="3086" w:type="pct"/>
          </w:tcPr>
          <w:p w:rsidR="00510E55" w:rsidRDefault="00E752FD">
            <w:pPr>
              <w:pStyle w:val="NRELTableText"/>
            </w:pPr>
            <w:r w:rsidRPr="00E752FD">
              <w:t>Vertical grid resolution,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5629AF" w:rsidP="006A31E2">
            <w:pPr>
              <w:pStyle w:val="NRELTableText"/>
              <w:rPr>
                <w:rStyle w:val="Variable"/>
                <w:rFonts w:cs="Arial"/>
                <w:i/>
              </w:rPr>
            </w:pPr>
            <w:r>
              <w:rPr>
                <w:rStyle w:val="Variable"/>
                <w:rFonts w:cs="Arial"/>
                <w:i/>
              </w:rPr>
              <w:t>u</w:t>
            </w:r>
            <w:r w:rsidRPr="00C01E96">
              <w:rPr>
                <w:rStyle w:val="Variable"/>
                <w:rFonts w:cs="Arial"/>
                <w:i/>
                <w:vertAlign w:val="subscript"/>
              </w:rPr>
              <w:t>hub</w:t>
            </w:r>
            <w:r w:rsidR="00483AE7">
              <w:rPr>
                <w:rStyle w:val="Variable"/>
                <w:rFonts w:cs="Arial"/>
                <w:i/>
              </w:rPr>
              <w:t xml:space="preserve"> </w:t>
            </w:r>
            <w:r w:rsidR="00D14352" w:rsidRPr="00D14352">
              <w:rPr>
                <w:rStyle w:val="Variable"/>
                <w:rFonts w:cs="Arial"/>
                <w:i/>
              </w:rPr>
              <w:t>*</w:t>
            </w:r>
            <w:r w:rsidR="00483AE7">
              <w:rPr>
                <w:rStyle w:val="Variable"/>
                <w:rFonts w:cs="Arial"/>
                <w:i/>
              </w:rPr>
              <w:t xml:space="preserve"> </w:t>
            </w:r>
            <w:r w:rsidR="00D14352" w:rsidRPr="00D14352">
              <w:rPr>
                <w:rStyle w:val="Variable"/>
                <w:rFonts w:cs="Arial"/>
                <w:i/>
              </w:rPr>
              <w:t>TimeStep</w:t>
            </w:r>
          </w:p>
        </w:tc>
        <w:tc>
          <w:tcPr>
            <w:tcW w:w="3086" w:type="pct"/>
          </w:tcPr>
          <w:p w:rsidR="00510E55" w:rsidRDefault="00E752FD">
            <w:pPr>
              <w:pStyle w:val="NRELTableText"/>
            </w:pPr>
            <w:r w:rsidRPr="00E752FD">
              <w:t>Longitudinal grid resolution, in m</w:t>
            </w:r>
            <w:r w:rsidR="00AE4C2F">
              <w:t>eters.</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pPr>
              <w:pStyle w:val="NRELTableText"/>
              <w:rPr>
                <w:rStyle w:val="Variable"/>
                <w:rFonts w:cs="Arial"/>
                <w:i/>
              </w:rPr>
            </w:pPr>
            <w:r w:rsidRPr="00D14352">
              <w:rPr>
                <w:rStyle w:val="Variable"/>
                <w:rFonts w:cs="Arial"/>
                <w:i/>
              </w:rPr>
              <w:t>Zmax</w:t>
            </w:r>
          </w:p>
        </w:tc>
        <w:tc>
          <w:tcPr>
            <w:tcW w:w="3086" w:type="pct"/>
            <w:tcBorders>
              <w:bottom w:val="single" w:sz="8" w:space="0" w:color="auto"/>
            </w:tcBorders>
          </w:tcPr>
          <w:p w:rsidR="00510E55" w:rsidRDefault="00E752FD">
            <w:pPr>
              <w:pStyle w:val="NRELTableText"/>
            </w:pPr>
            <w:r w:rsidRPr="00E752FD">
              <w:t>The height of the highest tower point,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nt</w:t>
            </w:r>
          </w:p>
        </w:tc>
        <w:tc>
          <w:tcPr>
            <w:tcW w:w="3086" w:type="pct"/>
          </w:tcPr>
          <w:p w:rsidR="00510E55" w:rsidRDefault="00E752FD">
            <w:pPr>
              <w:pStyle w:val="NRELTableText"/>
            </w:pPr>
            <w:r w:rsidRPr="00E752FD">
              <w:t>The number of points in the longitudinal direction</w:t>
            </w:r>
            <w:r w:rsidR="00AE4C2F">
              <w:t>.</w:t>
            </w:r>
            <w:r w:rsidRPr="00E752FD">
              <w:t xml:space="preserve"> </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nz</w:t>
            </w:r>
          </w:p>
        </w:tc>
        <w:tc>
          <w:tcPr>
            <w:tcW w:w="3086" w:type="pct"/>
          </w:tcPr>
          <w:p w:rsidR="00510E55" w:rsidRDefault="00E752FD" w:rsidP="00F1430F">
            <w:pPr>
              <w:pStyle w:val="NRELTableText"/>
            </w:pPr>
            <w:r w:rsidRPr="00E752FD">
              <w:t xml:space="preserve">The number of vertical </w:t>
            </w:r>
            <w:r w:rsidR="00F1430F">
              <w:t>tower</w:t>
            </w:r>
            <w:r w:rsidRPr="00E752FD">
              <w:t xml:space="preserve"> points</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F653F6">
            <w:pPr>
              <w:pStyle w:val="NRELTableText"/>
              <w:rPr>
                <w:rStyle w:val="Variable"/>
                <w:rFonts w:cs="Arial"/>
                <w:i/>
              </w:rPr>
            </w:pPr>
            <w:r>
              <w:rPr>
                <w:rStyle w:val="Variable"/>
                <w:rFonts w:cs="Arial"/>
                <w:i/>
              </w:rPr>
              <w:t>u</w:t>
            </w:r>
            <w:r w:rsidR="00C01E96" w:rsidRPr="00C01E96">
              <w:rPr>
                <w:rStyle w:val="Variable"/>
                <w:rFonts w:cs="Arial"/>
                <w:i/>
                <w:vertAlign w:val="subscript"/>
              </w:rPr>
              <w:t>hub</w:t>
            </w:r>
          </w:p>
        </w:tc>
        <w:tc>
          <w:tcPr>
            <w:tcW w:w="3086" w:type="pct"/>
            <w:tcBorders>
              <w:bottom w:val="single" w:sz="8" w:space="0" w:color="auto"/>
            </w:tcBorders>
          </w:tcPr>
          <w:p w:rsidR="00510E55" w:rsidRDefault="00E752FD" w:rsidP="00AE4C2F">
            <w:pPr>
              <w:pStyle w:val="NRELTableText"/>
            </w:pPr>
            <w:r w:rsidRPr="00E752FD">
              <w:t>The mean wind speed</w:t>
            </w:r>
            <w:r w:rsidR="00AE4C2F">
              <w:t>,</w:t>
            </w:r>
            <w:r w:rsidRPr="00E752FD">
              <w:t xml:space="preserve"> in m</w:t>
            </w:r>
            <w:r w:rsidR="00AE4C2F">
              <w:t>eters per second.</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u</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u</w:t>
            </w:r>
            <w:r w:rsidR="001A1D26">
              <w:t xml:space="preserve"> </w:t>
            </w:r>
            <w:r w:rsidRPr="00E752FD">
              <w:t>component, in percent</w:t>
            </w:r>
            <w:r w:rsidR="00AE4C2F">
              <w:t>.</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v</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v</w:t>
            </w:r>
            <w:r w:rsidR="001A1D26">
              <w:t xml:space="preserve"> </w:t>
            </w:r>
            <w:r w:rsidRPr="00E752FD">
              <w:t>component, in percent</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w</w:t>
            </w:r>
            <w:r w:rsidRPr="00D14352">
              <w:rPr>
                <w:rStyle w:val="Variable"/>
                <w:rFonts w:cs="Arial"/>
                <w:i/>
              </w:rPr>
              <w:t>)</w:t>
            </w:r>
          </w:p>
        </w:tc>
        <w:tc>
          <w:tcPr>
            <w:tcW w:w="3086" w:type="pct"/>
            <w:tcBorders>
              <w:bottom w:val="single" w:sz="8" w:space="0" w:color="auto"/>
            </w:tcBorders>
          </w:tcPr>
          <w:p w:rsidR="00510E55" w:rsidRDefault="00E752FD" w:rsidP="001A1D26">
            <w:pPr>
              <w:pStyle w:val="NRELTableText"/>
            </w:pPr>
            <w:r w:rsidRPr="00E752FD">
              <w:t xml:space="preserve">The turbulence intensity of the </w:t>
            </w:r>
            <w:r w:rsidRPr="007C531B">
              <w:rPr>
                <w:rStyle w:val="Variable"/>
                <w:i/>
              </w:rPr>
              <w:t>w</w:t>
            </w:r>
            <w:r w:rsidR="001A1D26">
              <w:rPr>
                <w:rStyle w:val="Variable"/>
                <w:i/>
              </w:rPr>
              <w:t xml:space="preserve"> </w:t>
            </w:r>
            <w:r w:rsidRPr="00E752FD">
              <w:t>component, in percent</w:t>
            </w:r>
            <w:r w:rsidR="00AE4C2F">
              <w:t>.</w:t>
            </w:r>
          </w:p>
        </w:tc>
      </w:tr>
    </w:tbl>
    <w:p w:rsidR="00510E55" w:rsidRDefault="00510E55">
      <w:pPr>
        <w:pStyle w:val="NRELText"/>
      </w:pPr>
    </w:p>
    <w:p w:rsidR="001B4E2E" w:rsidRDefault="007C2B9B" w:rsidP="007C2B9B">
      <w:pPr>
        <w:pStyle w:val="NRELTableCaption"/>
      </w:pPr>
      <w:bookmarkStart w:id="326" w:name="_Toc336257247"/>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fldSimple w:instr=" SEQ TwrTable \* MERGEFORMAT ">
        <w:r w:rsidR="00263541">
          <w:rPr>
            <w:noProof/>
          </w:rPr>
          <w:t>2</w:t>
        </w:r>
      </w:fldSimple>
      <w:r>
        <w:t xml:space="preserve">: </w:t>
      </w:r>
      <w:r w:rsidR="006A31E2">
        <w:t xml:space="preserve">Format of </w:t>
      </w:r>
      <w:r w:rsidR="001B4E2E">
        <w:t xml:space="preserve">Grid Velocities in </w:t>
      </w:r>
      <w:r>
        <w:t xml:space="preserve">TurbSim </w:t>
      </w:r>
      <w:r w:rsidR="001B4E2E">
        <w:t xml:space="preserve">Binary </w:t>
      </w:r>
      <w:r w:rsidR="006A31E2">
        <w:t>T</w:t>
      </w:r>
      <w:r>
        <w:t>ower</w:t>
      </w:r>
      <w:r w:rsidR="001B4E2E">
        <w:t>-</w:t>
      </w:r>
      <w:r w:rsidR="006A31E2">
        <w:t>D</w:t>
      </w:r>
      <w:r>
        <w:t xml:space="preserve">ata </w:t>
      </w:r>
      <w:r w:rsidR="001B4E2E">
        <w:t>File</w:t>
      </w:r>
      <w:bookmarkEnd w:id="326"/>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B55176" w:rsidTr="00D53F55">
        <w:trPr>
          <w:gridBefore w:val="1"/>
          <w:gridAfter w:val="1"/>
          <w:wBefore w:w="3" w:type="pct"/>
          <w:wAfter w:w="5" w:type="pct"/>
          <w:tblCellSpacing w:w="7" w:type="dxa"/>
          <w:jc w:val="center"/>
        </w:trPr>
        <w:tc>
          <w:tcPr>
            <w:tcW w:w="4959" w:type="pct"/>
            <w:gridSpan w:val="5"/>
            <w:tcBorders>
              <w:top w:val="single" w:sz="8" w:space="0" w:color="auto"/>
            </w:tcBorders>
          </w:tcPr>
          <w:p w:rsidR="00510E55" w:rsidRDefault="00B55176" w:rsidP="005629AF">
            <w:pPr>
              <w:pStyle w:val="NRELTableText"/>
            </w:pPr>
            <w:r>
              <w:t>For each increasing time step (</w:t>
            </w:r>
            <w:r w:rsidR="005629AF">
              <w:rPr>
                <w:rStyle w:val="Variable"/>
                <w:i/>
              </w:rPr>
              <w:t>nt</w:t>
            </w:r>
            <w:r>
              <w:t xml:space="preserve"> points),</w:t>
            </w:r>
            <w:r w:rsidR="00AE4C2F">
              <w:t xml:space="preserve">and </w:t>
            </w:r>
            <w:r>
              <w:t>starting at the top of the grid, going downward (</w:t>
            </w:r>
            <w:r w:rsidR="005629AF">
              <w:rPr>
                <w:rStyle w:val="Variable"/>
                <w:i/>
              </w:rPr>
              <w:t>nz</w:t>
            </w:r>
            <w:r>
              <w:t xml:space="preserve"> points)</w:t>
            </w:r>
            <w:r w:rsidR="00A05C49">
              <w:t xml:space="preserve"> the data are stored as</w:t>
            </w:r>
            <w:r>
              <w:t xml:space="preserve">: </w:t>
            </w:r>
          </w:p>
        </w:tc>
      </w:tr>
      <w:tr w:rsidR="002C7FDA" w:rsidRPr="00E5311F"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C7FDA">
            <w:pPr>
              <w:pStyle w:val="NRELTableText"/>
              <w:jc w:val="center"/>
              <w:rPr>
                <w:rStyle w:val="Variable"/>
                <w:rFonts w:cs="Arial"/>
                <w:b/>
              </w:rPr>
            </w:pPr>
            <w:r w:rsidRPr="00E5311F">
              <w:rPr>
                <w:rStyle w:val="Variable"/>
                <w:b/>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Description</w:t>
            </w:r>
          </w:p>
        </w:tc>
      </w:tr>
      <w:tr w:rsidR="0026080C"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26080C" w:rsidRDefault="0026080C" w:rsidP="0026080C">
            <w:pPr>
              <w:pStyle w:val="NRELTableText"/>
            </w:pPr>
            <w:r>
              <w:rPr>
                <w:rStyle w:val="Variable"/>
                <w:rFonts w:cs="Arial"/>
                <w:i/>
              </w:rPr>
              <w:t xml:space="preserve">for </w:t>
            </w:r>
            <w:r w:rsidRPr="00D14352">
              <w:rPr>
                <w:rStyle w:val="Variable"/>
                <w:rFonts w:cs="Arial"/>
                <w:i/>
              </w:rPr>
              <w:t xml:space="preserve">it = 1, 2, … </w:t>
            </w:r>
            <w:r>
              <w:rPr>
                <w:rStyle w:val="Variable"/>
                <w:rFonts w:cs="Arial"/>
                <w:i/>
              </w:rPr>
              <w:t>nt</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ind w:left="1440" w:hanging="1440"/>
            </w:pPr>
          </w:p>
        </w:tc>
        <w:tc>
          <w:tcPr>
            <w:tcW w:w="1261" w:type="pct"/>
          </w:tcPr>
          <w:p w:rsidR="0026080C" w:rsidRDefault="0026080C" w:rsidP="0026080C">
            <w:pPr>
              <w:pStyle w:val="NRELTableText"/>
              <w:ind w:left="1440" w:hanging="1440"/>
            </w:pPr>
            <w:r>
              <w:rPr>
                <w:rStyle w:val="Variable"/>
                <w:rFonts w:cs="Arial"/>
                <w:i/>
              </w:rPr>
              <w:t xml:space="preserve">for </w:t>
            </w:r>
            <w:r w:rsidRPr="00D14352">
              <w:rPr>
                <w:rStyle w:val="Variable"/>
                <w:rFonts w:cs="Arial"/>
                <w:i/>
              </w:rPr>
              <w:t xml:space="preserve">iz = 1, 2, … </w:t>
            </w:r>
            <w:r>
              <w:rPr>
                <w:rStyle w:val="Variable"/>
                <w:rFonts w:cs="Arial"/>
                <w:i/>
              </w:rPr>
              <w:t>nz</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Default="002C7FDA" w:rsidP="002C7FDA">
            <w:pPr>
              <w:pStyle w:val="NRELTableText"/>
              <w:jc w:val="center"/>
              <w:rPr>
                <w:rStyle w:val="Variable"/>
                <w:rFonts w:cs="Arial"/>
                <w:i/>
              </w:rPr>
            </w:pPr>
            <w:r w:rsidRPr="00D14352">
              <w:t>Integer (2)</w:t>
            </w:r>
          </w:p>
        </w:tc>
        <w:tc>
          <w:tcPr>
            <w:tcW w:w="1078" w:type="pct"/>
            <w:gridSpan w:val="2"/>
            <w:tcMar>
              <w:top w:w="72" w:type="dxa"/>
              <w:left w:w="72" w:type="dxa"/>
              <w:bottom w:w="72" w:type="dxa"/>
              <w:right w:w="72" w:type="dxa"/>
            </w:tcMar>
            <w:vAlign w:val="center"/>
          </w:tcPr>
          <w:p w:rsidR="002C7FDA" w:rsidRDefault="002C7FDA" w:rsidP="002C7FDA">
            <w:pPr>
              <w:pStyle w:val="NRELTableText"/>
            </w:pPr>
            <w:r w:rsidRPr="00192CEC">
              <w:rPr>
                <w:rStyle w:val="Variable"/>
                <w:rFonts w:cs="Arial"/>
                <w:i/>
              </w:rPr>
              <w:object w:dxaOrig="1600" w:dyaOrig="400">
                <v:shape id="_x0000_i1219" type="#_x0000_t75" style="width:79.5pt;height:20.4pt" o:ole="">
                  <v:imagedata r:id="rId471" o:title=""/>
                </v:shape>
                <o:OLEObject Type="Embed" ProgID="Equation.DSMT4" ShapeID="_x0000_i1219" DrawAspect="Content" ObjectID="_1432636203" r:id="rId472"/>
              </w:object>
            </w:r>
          </w:p>
        </w:tc>
        <w:tc>
          <w:tcPr>
            <w:tcW w:w="2362" w:type="pct"/>
            <w:gridSpan w:val="2"/>
            <w:tcMar>
              <w:top w:w="72" w:type="dxa"/>
              <w:left w:w="72" w:type="dxa"/>
              <w:bottom w:w="72" w:type="dxa"/>
              <w:right w:w="72" w:type="dxa"/>
            </w:tcMar>
            <w:vAlign w:val="center"/>
          </w:tcPr>
          <w:p w:rsidR="002C7FDA" w:rsidRDefault="002C7FDA" w:rsidP="001A1D26">
            <w:pPr>
              <w:pStyle w:val="NRELTableText"/>
            </w:pPr>
            <w:r w:rsidRPr="00E752FD">
              <w:t xml:space="preserve">Normalized </w:t>
            </w:r>
            <w:r>
              <w:rPr>
                <w:rStyle w:val="Variable"/>
                <w:i/>
              </w:rPr>
              <w:t>U</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579" w:dyaOrig="400">
                <v:shape id="_x0000_i1220" type="#_x0000_t75" style="width:78.45pt;height:20.4pt" o:ole="">
                  <v:imagedata r:id="rId473" o:title=""/>
                </v:shape>
                <o:OLEObject Type="Embed" ProgID="Equation.DSMT4" ShapeID="_x0000_i1220" DrawAspect="Content" ObjectID="_1432636204" r:id="rId474"/>
              </w:object>
            </w:r>
          </w:p>
        </w:tc>
        <w:tc>
          <w:tcPr>
            <w:tcW w:w="2362" w:type="pct"/>
            <w:gridSpan w:val="2"/>
            <w:tcMar>
              <w:top w:w="72" w:type="dxa"/>
              <w:left w:w="72" w:type="dxa"/>
              <w:bottom w:w="72" w:type="dxa"/>
              <w:right w:w="72" w:type="dxa"/>
            </w:tcMar>
            <w:vAlign w:val="center"/>
          </w:tcPr>
          <w:p w:rsidR="002C7FDA" w:rsidRPr="00E752FD" w:rsidRDefault="002C7FDA" w:rsidP="002C7FDA">
            <w:pPr>
              <w:pStyle w:val="NRELTableText"/>
            </w:pPr>
            <w:r w:rsidRPr="00E752FD">
              <w:t xml:space="preserve">Normalized </w:t>
            </w:r>
            <w:r>
              <w:rPr>
                <w:rStyle w:val="Variable"/>
                <w:i/>
              </w:rPr>
              <w:t>V</w:t>
            </w:r>
            <w:r w:rsidR="001A1D26">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600" w:dyaOrig="400">
                <v:shape id="_x0000_i1221" type="#_x0000_t75" style="width:79.5pt;height:20.4pt" o:ole="">
                  <v:imagedata r:id="rId475" o:title=""/>
                </v:shape>
                <o:OLEObject Type="Embed" ProgID="Equation.DSMT4" ShapeID="_x0000_i1221" DrawAspect="Content" ObjectID="_1432636205" r:id="rId476"/>
              </w:object>
            </w:r>
          </w:p>
        </w:tc>
        <w:tc>
          <w:tcPr>
            <w:tcW w:w="2362" w:type="pct"/>
            <w:gridSpan w:val="2"/>
            <w:tcMar>
              <w:top w:w="72" w:type="dxa"/>
              <w:left w:w="72" w:type="dxa"/>
              <w:bottom w:w="72" w:type="dxa"/>
              <w:right w:w="72" w:type="dxa"/>
            </w:tcMar>
            <w:vAlign w:val="center"/>
          </w:tcPr>
          <w:p w:rsidR="002C7FDA" w:rsidRPr="00E752FD" w:rsidRDefault="002C7FDA" w:rsidP="001A1D26">
            <w:pPr>
              <w:pStyle w:val="NRELTableText"/>
            </w:pPr>
            <w:r w:rsidRPr="00E752FD">
              <w:t xml:space="preserve">Normalized </w:t>
            </w:r>
            <w:r>
              <w:rPr>
                <w:rStyle w:val="Variable"/>
                <w:i/>
              </w:rPr>
              <w:t>W</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pPr>
          </w:p>
        </w:tc>
        <w:tc>
          <w:tcPr>
            <w:tcW w:w="1261" w:type="pct"/>
          </w:tcPr>
          <w:p w:rsidR="0026080C" w:rsidRPr="008000F6" w:rsidRDefault="0026080C" w:rsidP="0026080C">
            <w:pPr>
              <w:pStyle w:val="NRELTableText"/>
              <w:rPr>
                <w:i/>
              </w:rPr>
            </w:pPr>
            <w:r w:rsidRPr="008000F6">
              <w:rPr>
                <w:i/>
              </w:rPr>
              <w:t>end iz</w:t>
            </w:r>
          </w:p>
        </w:tc>
        <w:tc>
          <w:tcPr>
            <w:tcW w:w="1078" w:type="pct"/>
            <w:gridSpan w:val="2"/>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r w:rsidR="0026080C"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26080C" w:rsidRPr="0026080C" w:rsidRDefault="0026080C" w:rsidP="0026080C">
            <w:pPr>
              <w:pStyle w:val="NRELTableText"/>
              <w:rPr>
                <w:i/>
              </w:rPr>
            </w:pPr>
            <w:r w:rsidRPr="0026080C">
              <w:rPr>
                <w:i/>
              </w:rPr>
              <w:t>end it</w:t>
            </w:r>
          </w:p>
        </w:tc>
        <w:tc>
          <w:tcPr>
            <w:tcW w:w="708" w:type="pct"/>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bl>
    <w:p w:rsidR="008632FA" w:rsidRDefault="008632FA">
      <w:pPr>
        <w:spacing w:after="0" w:line="240" w:lineRule="auto"/>
        <w:rPr>
          <w:rFonts w:ascii="Times New Roman" w:hAnsi="Times New Roman"/>
          <w:sz w:val="24"/>
        </w:rPr>
      </w:pPr>
      <w:r>
        <w:br w:type="page"/>
      </w:r>
    </w:p>
    <w:p w:rsidR="00F653F6" w:rsidRDefault="00F653F6" w:rsidP="00F653F6">
      <w:pPr>
        <w:pStyle w:val="NRELText"/>
      </w:pPr>
      <w:r w:rsidRPr="00993765">
        <w:lastRenderedPageBreak/>
        <w:t xml:space="preserve">To convert </w:t>
      </w:r>
      <w:r>
        <w:t>the normalized wind in the tower data binary file to velocities in units of m</w:t>
      </w:r>
      <w:r w:rsidR="00AE4C2F">
        <w:t>eters per second</w:t>
      </w:r>
      <w:r>
        <w:t>, use the following equations:</w:t>
      </w:r>
    </w:p>
    <w:p w:rsidR="00F653F6" w:rsidRDefault="00F653F6" w:rsidP="00F653F6">
      <w:pPr>
        <w:pStyle w:val="MTDisplayEquation"/>
      </w:pPr>
      <w:r>
        <w:tab/>
      </w:r>
      <w:r w:rsidR="00192CEC" w:rsidRPr="001B2756">
        <w:rPr>
          <w:position w:val="-32"/>
        </w:rPr>
        <w:object w:dxaOrig="4500" w:dyaOrig="760">
          <v:shape id="_x0000_i1222" type="#_x0000_t75" style="width:226.75pt;height:39.2pt" o:ole="">
            <v:imagedata r:id="rId477" o:title=""/>
            <o:lock v:ext="edit" aspectratio="f"/>
          </v:shape>
          <o:OLEObject Type="Embed" ProgID="Equation.DSMT4" ShapeID="_x0000_i1222" DrawAspect="Content" ObjectID="_1432636206" r:id="rId478"/>
        </w:object>
      </w:r>
      <w:r w:rsidR="00192CEC">
        <w:t>,</w:t>
      </w:r>
      <w:r w:rsidR="00192CEC">
        <w:tab/>
      </w:r>
      <w:r>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1</w:t>
      </w:r>
      <w:r w:rsidR="00013EBF">
        <w:rPr>
          <w:noProof/>
        </w:rPr>
        <w:fldChar w:fldCharType="end"/>
      </w:r>
      <w:r>
        <w:t>)</w:t>
      </w:r>
    </w:p>
    <w:p w:rsidR="00192CEC" w:rsidRDefault="00192CEC" w:rsidP="00192CEC">
      <w:pPr>
        <w:pStyle w:val="MTDisplayEquation"/>
      </w:pPr>
      <w:r>
        <w:tab/>
      </w:r>
      <w:r w:rsidRPr="001B2756">
        <w:rPr>
          <w:position w:val="-32"/>
        </w:rPr>
        <w:object w:dxaOrig="4099" w:dyaOrig="760">
          <v:shape id="_x0000_i1223" type="#_x0000_t75" style="width:204.7pt;height:39.2pt" o:ole="">
            <v:imagedata r:id="rId479" o:title=""/>
            <o:lock v:ext="edit" aspectratio="f"/>
          </v:shape>
          <o:OLEObject Type="Embed" ProgID="Equation.DSMT4" ShapeID="_x0000_i1223" DrawAspect="Content" ObjectID="_1432636207" r:id="rId480"/>
        </w:object>
      </w:r>
      <w:r>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2</w:t>
      </w:r>
      <w:r w:rsidR="00013EBF">
        <w:rPr>
          <w:noProof/>
        </w:rPr>
        <w:fldChar w:fldCharType="end"/>
      </w:r>
      <w:r>
        <w:t>)</w:t>
      </w:r>
    </w:p>
    <w:p w:rsidR="00192CEC" w:rsidRPr="00192CEC" w:rsidRDefault="00192CEC" w:rsidP="00192CEC">
      <w:pPr>
        <w:pStyle w:val="NRELText"/>
      </w:pPr>
      <w:r>
        <w:t>and</w:t>
      </w:r>
    </w:p>
    <w:p w:rsidR="00192CEC" w:rsidRDefault="00192CEC" w:rsidP="00192CEC">
      <w:pPr>
        <w:pStyle w:val="MTDisplayEquation"/>
      </w:pPr>
      <w:r>
        <w:tab/>
      </w:r>
      <w:r w:rsidRPr="001B2756">
        <w:rPr>
          <w:position w:val="-32"/>
        </w:rPr>
        <w:object w:dxaOrig="4260" w:dyaOrig="760">
          <v:shape id="_x0000_i1224" type="#_x0000_t75" style="width:212.8pt;height:39.2pt" o:ole="">
            <v:imagedata r:id="rId481" o:title=""/>
            <o:lock v:ext="edit" aspectratio="f"/>
          </v:shape>
          <o:OLEObject Type="Embed" ProgID="Equation.DSMT4" ShapeID="_x0000_i1224" DrawAspect="Content" ObjectID="_1432636208" r:id="rId482"/>
        </w:object>
      </w:r>
      <w:r w:rsidR="00AE4C2F">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3</w:t>
      </w:r>
      <w:r w:rsidR="00013EBF">
        <w:rPr>
          <w:noProof/>
        </w:rPr>
        <w:fldChar w:fldCharType="end"/>
      </w:r>
      <w:r>
        <w:t>)</w:t>
      </w:r>
    </w:p>
    <w:p w:rsidR="00192CEC" w:rsidRPr="00192CEC" w:rsidRDefault="00AE4C2F" w:rsidP="00192CEC">
      <w:pPr>
        <w:pStyle w:val="NRELText"/>
        <w:ind w:left="720" w:hanging="720"/>
      </w:pPr>
      <w:r>
        <w:t xml:space="preserve">Here </w:t>
      </w:r>
      <w:r w:rsidR="00192CEC" w:rsidRPr="00192CEC">
        <w:rPr>
          <w:i/>
        </w:rPr>
        <w:t>TI</w:t>
      </w:r>
      <w:r w:rsidR="00192CEC">
        <w:t xml:space="preserve"> represents the turbulence intensity as a decimal, not </w:t>
      </w:r>
      <w:r>
        <w:t xml:space="preserve">a </w:t>
      </w:r>
      <w:r w:rsidR="00192CEC">
        <w:t>percent</w:t>
      </w:r>
      <w:r>
        <w:t>age</w:t>
      </w:r>
      <w:r w:rsidR="00192CEC">
        <w:t>.</w:t>
      </w:r>
    </w:p>
    <w:p w:rsidR="00F653F6" w:rsidRPr="00993765" w:rsidRDefault="00F653F6" w:rsidP="00F653F6">
      <w:pPr>
        <w:pStyle w:val="NRELText"/>
      </w:pPr>
      <w:r>
        <w:t xml:space="preserve">The corresponding </w:t>
      </w:r>
      <w:r w:rsidR="00192CEC">
        <w:t xml:space="preserve">lateral locations, </w:t>
      </w:r>
      <w:r w:rsidR="00192CEC" w:rsidRPr="00192CEC">
        <w:rPr>
          <w:i/>
        </w:rPr>
        <w:t>Y</w:t>
      </w:r>
      <w:r w:rsidR="00192CEC">
        <w:t xml:space="preserve">, and </w:t>
      </w:r>
      <w:r w:rsidRPr="00192CEC">
        <w:t>vertical</w:t>
      </w:r>
      <w:r>
        <w:t xml:space="preserve"> locations, </w:t>
      </w:r>
      <w:r w:rsidRPr="00192CEC">
        <w:rPr>
          <w:i/>
        </w:rPr>
        <w:t>Z</w:t>
      </w:r>
      <w:r>
        <w:t xml:space="preserve">, of the tower points are given in units of meters </w:t>
      </w:r>
      <w:r w:rsidR="00AE4C2F">
        <w:t xml:space="preserve">using values of </w:t>
      </w:r>
      <w:r w:rsidR="00AE4C2F" w:rsidRPr="00192CEC">
        <w:rPr>
          <w:i/>
        </w:rPr>
        <w:t>Zmax</w:t>
      </w:r>
      <w:r w:rsidR="00AE4C2F">
        <w:rPr>
          <w:i/>
        </w:rPr>
        <w:t xml:space="preserve"> </w:t>
      </w:r>
      <w:r w:rsidR="00AE4C2F">
        <w:t>from the file header:</w:t>
      </w:r>
    </w:p>
    <w:p w:rsidR="00F653F6" w:rsidRDefault="00F653F6" w:rsidP="00F653F6">
      <w:pPr>
        <w:pStyle w:val="MTDisplayEquation"/>
      </w:pPr>
      <w:r>
        <w:tab/>
      </w:r>
      <w:r w:rsidR="0026080C" w:rsidRPr="00192CEC">
        <w:rPr>
          <w:position w:val="-32"/>
        </w:rPr>
        <w:object w:dxaOrig="2700" w:dyaOrig="760">
          <v:shape id="_x0000_i1225" type="#_x0000_t75" style="width:134.35pt;height:37.6pt" o:ole="">
            <v:imagedata r:id="rId483" o:title=""/>
            <o:lock v:ext="edit" aspectratio="f"/>
          </v:shape>
          <o:OLEObject Type="Embed" ProgID="Equation.DSMT4" ShapeID="_x0000_i1225" DrawAspect="Content" ObjectID="_1432636209" r:id="rId484"/>
        </w:object>
      </w:r>
      <w:r w:rsidR="00AE4C2F">
        <w:rPr>
          <w:position w:val="-32"/>
        </w:rPr>
        <w:t>.</w:t>
      </w:r>
      <w:r>
        <w:tab/>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4</w:t>
      </w:r>
      <w:r w:rsidR="00013EBF">
        <w:rPr>
          <w:noProof/>
        </w:rPr>
        <w:fldChar w:fldCharType="end"/>
      </w:r>
      <w:r>
        <w:t>)</w:t>
      </w:r>
    </w:p>
    <w:p w:rsidR="00192CEC" w:rsidRDefault="00192CEC" w:rsidP="00504832">
      <w:pPr>
        <w:pStyle w:val="NRELText"/>
        <w:rPr>
          <w:noProof/>
        </w:rPr>
      </w:pPr>
      <w:r>
        <w:t>.</w:t>
      </w:r>
    </w:p>
    <w:p w:rsidR="00190A80" w:rsidRDefault="00190A80" w:rsidP="00504832">
      <w:pPr>
        <w:pStyle w:val="NRELText"/>
        <w:rPr>
          <w:noProof/>
        </w:rPr>
        <w:sectPr w:rsidR="00190A80" w:rsidSect="00C478FF">
          <w:footerReference w:type="first" r:id="rId485"/>
          <w:pgSz w:w="12240" w:h="15840" w:code="1"/>
          <w:pgMar w:top="1440" w:right="1440" w:bottom="1440" w:left="1440" w:header="720" w:footer="720" w:gutter="0"/>
          <w:cols w:space="432"/>
        </w:sectPr>
      </w:pPr>
    </w:p>
    <w:p w:rsidR="00190A80" w:rsidRDefault="00190A80" w:rsidP="00190A80">
      <w:pPr>
        <w:pStyle w:val="Head1"/>
        <w:rPr>
          <w:noProof/>
        </w:rPr>
      </w:pPr>
      <w:bookmarkStart w:id="327" w:name="_Toc336257186"/>
      <w:r>
        <w:rPr>
          <w:noProof/>
        </w:rPr>
        <w:lastRenderedPageBreak/>
        <w:t xml:space="preserve">Appendix </w:t>
      </w:r>
      <w:bookmarkStart w:id="328" w:name="Appendix_SpectralPlots"/>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G</w:t>
      </w:r>
      <w:r w:rsidR="00013EBF">
        <w:rPr>
          <w:noProof/>
        </w:rPr>
        <w:fldChar w:fldCharType="end"/>
      </w:r>
      <w:bookmarkEnd w:id="328"/>
      <w:r>
        <w:rPr>
          <w:noProof/>
        </w:rPr>
        <w:t>: Velocity Spectra Comparison Plots</w:t>
      </w:r>
      <w:bookmarkEnd w:id="327"/>
    </w:p>
    <w:p w:rsidR="00E3225B" w:rsidRPr="0081652A" w:rsidRDefault="00190A80" w:rsidP="0081652A">
      <w:pPr>
        <w:keepNext/>
        <w:spacing w:after="0" w:line="240" w:lineRule="auto"/>
        <w:jc w:val="center"/>
        <w:rPr>
          <w:noProof/>
          <w:sz w:val="16"/>
          <w:szCs w:val="16"/>
        </w:rPr>
      </w:pPr>
      <w:r>
        <w:rPr>
          <w:noProof/>
        </w:rPr>
        <w:drawing>
          <wp:inline distT="0" distB="0" distL="0" distR="0" wp14:anchorId="169DE6E3" wp14:editId="42AF43F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48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8D04395" wp14:editId="48BDA2F0">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487" cstate="print"/>
                    <a:srcRect t="4705" b="941"/>
                    <a:stretch>
                      <a:fillRect/>
                    </a:stretch>
                  </pic:blipFill>
                  <pic:spPr>
                    <a:xfrm>
                      <a:off x="0" y="0"/>
                      <a:ext cx="4572000" cy="2295363"/>
                    </a:xfrm>
                    <a:prstGeom prst="rect">
                      <a:avLst/>
                    </a:prstGeom>
                  </pic:spPr>
                </pic:pic>
              </a:graphicData>
            </a:graphic>
          </wp:inline>
        </w:drawing>
      </w:r>
      <w:r w:rsidR="0077108B">
        <w:rPr>
          <w:noProof/>
        </w:rPr>
        <w:pict>
          <v:shape id="_x0000_s4096" type="#_x0000_t202" style="position:absolute;left:0;text-align:left;margin-left:392.8pt;margin-top:38.3pt;width:76.3pt;height:135.6pt;z-index:251666432;mso-position-horizontal-relative:text;mso-position-vertical-relative:line" filled="f" stroked="f">
            <v:textbox style="mso-next-textbox:#_x0000_s4096"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CF2C8F" w:rsidRDefault="00263541" w:rsidP="00D13EF2">
                        <w:pPr>
                          <w:pStyle w:val="NRELTableText"/>
                          <w:jc w:val="center"/>
                          <w:rPr>
                            <w:sz w:val="17"/>
                            <w:szCs w:val="17"/>
                          </w:rPr>
                        </w:pPr>
                        <w:r w:rsidRPr="00CF2C8F">
                          <w:rPr>
                            <w:sz w:val="17"/>
                            <w:szCs w:val="17"/>
                          </w:rPr>
                          <w:t>0.668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CF2C8F" w:rsidRDefault="00263541" w:rsidP="00D13EF2">
                        <w:pPr>
                          <w:pStyle w:val="NRELTableText"/>
                          <w:jc w:val="center"/>
                          <w:rPr>
                            <w:sz w:val="17"/>
                            <w:szCs w:val="17"/>
                          </w:rPr>
                        </w:pPr>
                        <w:r w:rsidRPr="00CF2C8F">
                          <w:rPr>
                            <w:sz w:val="17"/>
                            <w:szCs w:val="17"/>
                          </w:rPr>
                          <w:t>0.779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CF2C8F" w:rsidRDefault="00263541" w:rsidP="00D13EF2">
                        <w:pPr>
                          <w:pStyle w:val="NRELTableText"/>
                          <w:jc w:val="center"/>
                          <w:rPr>
                            <w:sz w:val="17"/>
                            <w:szCs w:val="17"/>
                          </w:rPr>
                        </w:pPr>
                        <w:r w:rsidRPr="00CF2C8F">
                          <w:rPr>
                            <w:sz w:val="17"/>
                            <w:szCs w:val="17"/>
                          </w:rPr>
                          <w:t>0.550</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CF2C8F" w:rsidRDefault="00263541" w:rsidP="00D13EF2">
                        <w:pPr>
                          <w:pStyle w:val="NRELTableText"/>
                          <w:jc w:val="center"/>
                          <w:rPr>
                            <w:sz w:val="17"/>
                            <w:szCs w:val="17"/>
                          </w:rPr>
                        </w:pPr>
                        <w:r w:rsidRPr="00CF2C8F">
                          <w:rPr>
                            <w:sz w:val="17"/>
                            <w:szCs w:val="17"/>
                          </w:rPr>
                          <w:t>0.728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CF2C8F" w:rsidRDefault="00263541" w:rsidP="00D13EF2">
                        <w:pPr>
                          <w:pStyle w:val="NRELTableText"/>
                          <w:jc w:val="center"/>
                          <w:rPr>
                            <w:sz w:val="17"/>
                            <w:szCs w:val="17"/>
                          </w:rPr>
                        </w:pPr>
                        <w:r w:rsidRPr="00CF2C8F">
                          <w:rPr>
                            <w:sz w:val="17"/>
                            <w:szCs w:val="17"/>
                          </w:rPr>
                          <w:t>1.395</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CF2C8F" w:rsidRDefault="00263541" w:rsidP="00D13EF2">
                        <w:pPr>
                          <w:pStyle w:val="NRELTableText"/>
                          <w:jc w:val="center"/>
                          <w:rPr>
                            <w:sz w:val="17"/>
                            <w:szCs w:val="17"/>
                          </w:rPr>
                        </w:pPr>
                        <w:r w:rsidRPr="00CF2C8F">
                          <w:rPr>
                            <w:sz w:val="17"/>
                            <w:szCs w:val="17"/>
                          </w:rPr>
                          <w:t>1.221</w:t>
                        </w:r>
                      </w:p>
                    </w:tc>
                  </w:tr>
                </w:tbl>
                <w:p w:rsidR="00263541" w:rsidRDefault="00263541" w:rsidP="00D13EF2">
                  <w:pPr>
                    <w:pStyle w:val="NRELTableText"/>
                  </w:pPr>
                </w:p>
              </w:txbxContent>
            </v:textbox>
          </v:shape>
        </w:pict>
      </w:r>
      <w:r>
        <w:rPr>
          <w:noProof/>
        </w:rPr>
        <w:drawing>
          <wp:inline distT="0" distB="0" distL="0" distR="0" wp14:anchorId="2E20BC09" wp14:editId="38DA7FDC">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488" cstate="print"/>
                    <a:srcRect t="4889" b="1128"/>
                    <a:stretch>
                      <a:fillRect/>
                    </a:stretch>
                  </pic:blipFill>
                  <pic:spPr>
                    <a:xfrm>
                      <a:off x="0" y="0"/>
                      <a:ext cx="4572405" cy="2287722"/>
                    </a:xfrm>
                    <a:prstGeom prst="rect">
                      <a:avLst/>
                    </a:prstGeom>
                  </pic:spPr>
                </pic:pic>
              </a:graphicData>
            </a:graphic>
          </wp:inline>
        </w:drawing>
      </w:r>
    </w:p>
    <w:p w:rsidR="006F57EA" w:rsidRPr="006F57EA" w:rsidRDefault="00190120" w:rsidP="00F5356F">
      <w:pPr>
        <w:pStyle w:val="NRELFigureCaption"/>
        <w:rPr>
          <w:i/>
          <w:noProof/>
        </w:rPr>
      </w:pPr>
      <w:bookmarkStart w:id="329" w:name="_Toc336257224"/>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1</w:t>
        </w:r>
      </w:fldSimple>
      <w:r>
        <w:t>.</w:t>
      </w:r>
      <w:r w:rsidR="008533BD">
        <w:t xml:space="preserve"> </w:t>
      </w:r>
      <w:r w:rsidR="00D13EF2">
        <w:rPr>
          <w:noProof/>
        </w:rPr>
        <w:t>Neutral v</w:t>
      </w:r>
      <w:r w:rsidR="006F57EA">
        <w:rPr>
          <w:noProof/>
        </w:rPr>
        <w:t xml:space="preserve">elocity spectra for the 8 spectral </w:t>
      </w:r>
      <w:r w:rsidR="0095793F">
        <w:rPr>
          <w:noProof/>
        </w:rPr>
        <w:t xml:space="preserve">models </w:t>
      </w:r>
      <w:r w:rsidR="006F57EA">
        <w:rPr>
          <w:noProof/>
        </w:rPr>
        <w:t xml:space="preserve">available in TurbSim, </w:t>
      </w:r>
      <w:r w:rsidR="00AA051C">
        <w:rPr>
          <w:noProof/>
        </w:rPr>
        <w:t>using</w:t>
      </w:r>
      <w:r w:rsidR="006F57EA">
        <w:rPr>
          <w:noProof/>
        </w:rPr>
        <w:t xml:space="preserve"> a </w:t>
      </w:r>
      <w:r w:rsidR="006F57EA" w:rsidRPr="006F57EA">
        <w:rPr>
          <w:noProof/>
        </w:rPr>
        <w:t>15</w:t>
      </w:r>
      <w:r w:rsidR="00AA051C">
        <w:rPr>
          <w:noProof/>
        </w:rPr>
        <w:t> </w:t>
      </w:r>
      <w:r w:rsidR="006F57EA">
        <w:rPr>
          <w:noProof/>
        </w:rPr>
        <w:t>m/s wind speed at 80</w:t>
      </w:r>
      <w:r w:rsidR="00EB73D1">
        <w:rPr>
          <w:noProof/>
        </w:rPr>
        <w:t> </w:t>
      </w:r>
      <w:r w:rsidR="006F57EA">
        <w:rPr>
          <w:noProof/>
        </w:rPr>
        <w:t>m</w:t>
      </w:r>
      <w:r w:rsidR="00AE4C2F">
        <w:rPr>
          <w:noProof/>
        </w:rPr>
        <w:t>;</w:t>
      </w:r>
      <w:r w:rsidR="008533BD">
        <w:rPr>
          <w:noProof/>
        </w:rPr>
        <w:t xml:space="preserve"> </w:t>
      </w:r>
      <w:r w:rsidR="006F57EA">
        <w:rPr>
          <w:noProof/>
        </w:rPr>
        <w:t>IECKAI and IECVKM use NTM category “B” and 61400</w:t>
      </w:r>
      <w:r w:rsidR="000B7170">
        <w:noBreakHyphen/>
      </w:r>
      <w:r w:rsidR="006F57EA">
        <w:rPr>
          <w:noProof/>
        </w:rPr>
        <w:t>1 3</w:t>
      </w:r>
      <w:r w:rsidR="004179FA" w:rsidRPr="004179FA">
        <w:rPr>
          <w:noProof/>
          <w:vertAlign w:val="superscript"/>
        </w:rPr>
        <w:t>rd</w:t>
      </w:r>
      <w:r w:rsidR="00AE4C2F">
        <w:rPr>
          <w:noProof/>
        </w:rPr>
        <w:t xml:space="preserve"> ed.</w:t>
      </w:r>
      <w:r w:rsidR="006F57EA">
        <w:rPr>
          <w:noProof/>
        </w:rPr>
        <w:t xml:space="preserve"> scaling</w:t>
      </w:r>
      <w:r w:rsidR="00AE4C2F">
        <w:rPr>
          <w:noProof/>
        </w:rPr>
        <w:t>;</w:t>
      </w:r>
      <w:r w:rsidR="008533BD">
        <w:rPr>
          <w:noProof/>
        </w:rPr>
        <w:t xml:space="preserve"> </w:t>
      </w:r>
      <w:r w:rsidR="00AE4C2F">
        <w:rPr>
          <w:noProof/>
        </w:rPr>
        <w:t xml:space="preserve">the </w:t>
      </w:r>
      <w:r w:rsidR="006F57EA">
        <w:rPr>
          <w:noProof/>
        </w:rPr>
        <w:t xml:space="preserve">non-IEC models use </w:t>
      </w:r>
      <w:r w:rsidR="008955CA">
        <w:rPr>
          <w:i/>
          <w:noProof/>
        </w:rPr>
        <w:t>RICH_NO = </w:t>
      </w:r>
      <w:r w:rsidR="008955CA" w:rsidRPr="006F57EA">
        <w:rPr>
          <w:noProof/>
        </w:rPr>
        <w:t>0</w:t>
      </w:r>
      <w:r w:rsidR="008955CA">
        <w:rPr>
          <w:noProof/>
        </w:rPr>
        <w:t xml:space="preserve"> and </w:t>
      </w:r>
      <w:r w:rsidR="008955CA" w:rsidRPr="008955CA">
        <w:rPr>
          <w:i/>
          <w:noProof/>
        </w:rPr>
        <w:t>UStar</w:t>
      </w:r>
      <w:r w:rsidR="008955CA">
        <w:rPr>
          <w:noProof/>
        </w:rPr>
        <w:t> = </w:t>
      </w:r>
      <w:r w:rsidR="006F57EA">
        <w:rPr>
          <w:noProof/>
        </w:rPr>
        <w:t>“default”</w:t>
      </w:r>
      <w:bookmarkEnd w:id="329"/>
    </w:p>
    <w:p w:rsidR="006F57EA" w:rsidRDefault="006F57EA" w:rsidP="006F57EA">
      <w:pPr>
        <w:pStyle w:val="NRELTableCaption"/>
        <w:rPr>
          <w:noProof/>
        </w:rPr>
      </w:pPr>
    </w:p>
    <w:p w:rsidR="00190A80" w:rsidRDefault="00190A80" w:rsidP="002956C5">
      <w:pPr>
        <w:jc w:val="center"/>
        <w:rPr>
          <w:noProof/>
        </w:rPr>
      </w:pPr>
      <w:r>
        <w:rPr>
          <w:noProof/>
        </w:rPr>
        <w:drawing>
          <wp:inline distT="0" distB="0" distL="0" distR="0" wp14:anchorId="3167E58D" wp14:editId="79DE28C3">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48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ACEB92C" wp14:editId="47A2C23F">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490"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A02CEFE" wp14:editId="68CBB386">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491" cstate="print"/>
                    <a:srcRect t="4897" b="1130"/>
                    <a:stretch>
                      <a:fillRect/>
                    </a:stretch>
                  </pic:blipFill>
                  <pic:spPr>
                    <a:xfrm>
                      <a:off x="0" y="0"/>
                      <a:ext cx="4572405" cy="2287673"/>
                    </a:xfrm>
                    <a:prstGeom prst="rect">
                      <a:avLst/>
                    </a:prstGeom>
                  </pic:spPr>
                </pic:pic>
              </a:graphicData>
            </a:graphic>
          </wp:inline>
        </w:drawing>
      </w:r>
    </w:p>
    <w:p w:rsidR="006F57EA" w:rsidRDefault="00190120" w:rsidP="00F5356F">
      <w:pPr>
        <w:pStyle w:val="NRELFigureCaption"/>
        <w:rPr>
          <w:noProof/>
        </w:rPr>
      </w:pPr>
      <w:bookmarkStart w:id="330" w:name="_Toc336257225"/>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2</w:t>
        </w:r>
      </w:fldSimple>
      <w:r>
        <w:t>.</w:t>
      </w:r>
      <w:r w:rsidR="008533BD">
        <w:t xml:space="preserve"> </w:t>
      </w:r>
      <w:r w:rsidR="00D13EF2">
        <w:rPr>
          <w:noProof/>
        </w:rPr>
        <w:t>Neutral v</w:t>
      </w:r>
      <w:r w:rsidR="00EB73D1">
        <w:rPr>
          <w:noProof/>
        </w:rPr>
        <w:t xml:space="preserve">elocity spectra for the 8 spectral models available in TurbSim, using a </w:t>
      </w:r>
      <w:r w:rsidR="00EB73D1" w:rsidRPr="006F57EA">
        <w:rPr>
          <w:noProof/>
        </w:rPr>
        <w:t>15</w:t>
      </w:r>
      <w:r w:rsidR="00EB73D1">
        <w:rPr>
          <w:noProof/>
        </w:rPr>
        <w:t> m/s wind speed at 80 m</w:t>
      </w:r>
      <w:r w:rsidR="00AE4C2F">
        <w:rPr>
          <w:noProof/>
        </w:rPr>
        <w:t>;</w:t>
      </w:r>
      <w:r w:rsidR="008533BD">
        <w:rPr>
          <w:noProof/>
        </w:rPr>
        <w:t xml:space="preserve"> </w:t>
      </w:r>
      <w:r w:rsidR="00EB73D1">
        <w:rPr>
          <w:noProof/>
        </w:rPr>
        <w:t>IECKAI and IECVKM use NTM category “B” and 61400</w:t>
      </w:r>
      <w:r w:rsidR="000B7170">
        <w:noBreakHyphen/>
      </w:r>
      <w:r w:rsidR="00EB73D1">
        <w:rPr>
          <w:noProof/>
        </w:rPr>
        <w:t xml:space="preserve">1 </w:t>
      </w:r>
      <w:r w:rsidR="00AE4C2F">
        <w:rPr>
          <w:noProof/>
        </w:rPr>
        <w:t>3</w:t>
      </w:r>
      <w:r w:rsidR="004179FA" w:rsidRPr="004179FA">
        <w:rPr>
          <w:noProof/>
          <w:vertAlign w:val="superscript"/>
        </w:rPr>
        <w:t>rd</w:t>
      </w:r>
      <w:r w:rsidR="00AE4C2F">
        <w:rPr>
          <w:noProof/>
        </w:rPr>
        <w:t xml:space="preserve"> ed.</w:t>
      </w:r>
      <w:r w:rsidR="00EB73D1">
        <w:rPr>
          <w:noProof/>
        </w:rPr>
        <w:t xml:space="preserve"> scaling</w:t>
      </w:r>
      <w:r w:rsidR="00AE4C2F">
        <w:rPr>
          <w:noProof/>
        </w:rPr>
        <w:t>; t</w:t>
      </w:r>
      <w:r w:rsidR="00EB73D1">
        <w:rPr>
          <w:noProof/>
        </w:rPr>
        <w:t xml:space="preserve">he non-IEC models use </w:t>
      </w:r>
      <w:r w:rsidR="00EB73D1">
        <w:rPr>
          <w:i/>
          <w:noProof/>
        </w:rPr>
        <w:t>RICH_NO = </w:t>
      </w:r>
      <w:r w:rsidR="00EB73D1" w:rsidRPr="006F57EA">
        <w:rPr>
          <w:noProof/>
        </w:rPr>
        <w:t>0</w:t>
      </w:r>
      <w:r w:rsidR="00EB73D1">
        <w:rPr>
          <w:noProof/>
        </w:rPr>
        <w:t xml:space="preserve"> and </w:t>
      </w:r>
      <w:r w:rsidR="00EB73D1" w:rsidRPr="008955CA">
        <w:rPr>
          <w:i/>
          <w:noProof/>
        </w:rPr>
        <w:t>UStar</w:t>
      </w:r>
      <w:r w:rsidR="00EB73D1">
        <w:rPr>
          <w:noProof/>
        </w:rPr>
        <w:t> = 1.1 m/s</w:t>
      </w:r>
      <w:bookmarkEnd w:id="330"/>
    </w:p>
    <w:p w:rsidR="005F7472" w:rsidRDefault="005F7472">
      <w:pPr>
        <w:spacing w:after="0" w:line="240" w:lineRule="auto"/>
        <w:rPr>
          <w:rFonts w:ascii="Arial" w:hAnsi="Arial" w:cs="Arial"/>
          <w:b/>
          <w:noProof/>
          <w:sz w:val="20"/>
        </w:rPr>
      </w:pPr>
      <w:r>
        <w:rPr>
          <w:noProof/>
        </w:rPr>
        <w:br w:type="page"/>
      </w:r>
    </w:p>
    <w:p w:rsidR="005F7472" w:rsidRDefault="005F7472" w:rsidP="007B291E">
      <w:pPr>
        <w:pStyle w:val="NRELTableCaption"/>
        <w:rPr>
          <w:noProof/>
        </w:rPr>
      </w:pPr>
    </w:p>
    <w:p w:rsidR="007B291E" w:rsidRDefault="007B291E" w:rsidP="002956C5">
      <w:pPr>
        <w:jc w:val="center"/>
        <w:rPr>
          <w:noProof/>
        </w:rPr>
      </w:pPr>
      <w:r>
        <w:rPr>
          <w:noProof/>
        </w:rPr>
        <w:drawing>
          <wp:inline distT="0" distB="0" distL="0" distR="0" wp14:anchorId="69B2FFEE" wp14:editId="13114F04">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492" cstate="print"/>
                    <a:srcRect b="1130"/>
                    <a:stretch>
                      <a:fillRect/>
                    </a:stretch>
                  </pic:blipFill>
                  <pic:spPr>
                    <a:xfrm>
                      <a:off x="0" y="0"/>
                      <a:ext cx="4572405" cy="2404433"/>
                    </a:xfrm>
                    <a:prstGeom prst="rect">
                      <a:avLst/>
                    </a:prstGeom>
                  </pic:spPr>
                </pic:pic>
              </a:graphicData>
            </a:graphic>
          </wp:inline>
        </w:drawing>
      </w:r>
      <w:r w:rsidR="008C0C25">
        <w:rPr>
          <w:noProof/>
        </w:rPr>
        <w:drawing>
          <wp:inline distT="0" distB="0" distL="0" distR="0" wp14:anchorId="1A11021B" wp14:editId="198A7B63">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493" cstate="print"/>
                    <a:srcRect t="4889" b="1128"/>
                    <a:stretch>
                      <a:fillRect/>
                    </a:stretch>
                  </pic:blipFill>
                  <pic:spPr>
                    <a:xfrm>
                      <a:off x="0" y="0"/>
                      <a:ext cx="4572405" cy="2287721"/>
                    </a:xfrm>
                    <a:prstGeom prst="rect">
                      <a:avLst/>
                    </a:prstGeom>
                  </pic:spPr>
                </pic:pic>
              </a:graphicData>
            </a:graphic>
          </wp:inline>
        </w:drawing>
      </w:r>
      <w:r w:rsidR="0077108B">
        <w:rPr>
          <w:noProof/>
        </w:rPr>
        <w:pict>
          <v:shape id="_x0000_s4097" type="#_x0000_t202" style="position:absolute;left:0;text-align:left;margin-left:1700.8pt;margin-top:39.75pt;width:76.3pt;height:135.6pt;z-index:251667456;mso-position-horizontal:right;mso-position-horizontal-relative:text;mso-position-vertical-relative:line" filled="f" stroked="f">
            <v:textbox style="mso-next-textbox:#_x0000_s4097"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E9604B" w:rsidRDefault="00263541" w:rsidP="00E9604B">
                        <w:pPr>
                          <w:pStyle w:val="NRELTableText"/>
                          <w:rPr>
                            <w:sz w:val="17"/>
                            <w:szCs w:val="17"/>
                          </w:rPr>
                        </w:pPr>
                        <w:r w:rsidRPr="00E9604B">
                          <w:rPr>
                            <w:sz w:val="17"/>
                            <w:szCs w:val="17"/>
                          </w:rPr>
                          <w:t>0.644</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E9604B" w:rsidRDefault="00263541" w:rsidP="00E9604B">
                        <w:pPr>
                          <w:pStyle w:val="NRELTableText"/>
                          <w:rPr>
                            <w:sz w:val="17"/>
                            <w:szCs w:val="17"/>
                          </w:rPr>
                        </w:pPr>
                        <w:r w:rsidRPr="00E9604B">
                          <w:rPr>
                            <w:sz w:val="17"/>
                            <w:szCs w:val="17"/>
                          </w:rPr>
                          <w:t>0.716</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E9604B" w:rsidRDefault="00263541" w:rsidP="00E9604B">
                        <w:pPr>
                          <w:pStyle w:val="NRELTableText"/>
                          <w:rPr>
                            <w:sz w:val="17"/>
                            <w:szCs w:val="17"/>
                          </w:rPr>
                        </w:pPr>
                        <w:r w:rsidRPr="00E9604B">
                          <w:rPr>
                            <w:sz w:val="17"/>
                            <w:szCs w:val="17"/>
                          </w:rPr>
                          <w:t>0.495</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E9604B" w:rsidRDefault="00263541" w:rsidP="00E9604B">
                        <w:pPr>
                          <w:pStyle w:val="NRELTableText"/>
                          <w:rPr>
                            <w:sz w:val="17"/>
                            <w:szCs w:val="17"/>
                          </w:rPr>
                        </w:pPr>
                        <w:r w:rsidRPr="00E9604B">
                          <w:rPr>
                            <w:sz w:val="17"/>
                            <w:szCs w:val="17"/>
                          </w:rPr>
                          <w:t>0.709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E9604B" w:rsidRDefault="00263541" w:rsidP="00E9604B">
                        <w:pPr>
                          <w:pStyle w:val="NRELTableText"/>
                          <w:rPr>
                            <w:sz w:val="17"/>
                            <w:szCs w:val="17"/>
                          </w:rPr>
                        </w:pPr>
                        <w:r w:rsidRPr="00E9604B">
                          <w:rPr>
                            <w:sz w:val="17"/>
                            <w:szCs w:val="17"/>
                          </w:rPr>
                          <w:t>1.344</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E9604B" w:rsidRDefault="00263541" w:rsidP="00E9604B">
                        <w:pPr>
                          <w:pStyle w:val="NRELTableText"/>
                          <w:rPr>
                            <w:sz w:val="17"/>
                            <w:szCs w:val="17"/>
                          </w:rPr>
                        </w:pPr>
                        <w:r w:rsidRPr="00E9604B">
                          <w:rPr>
                            <w:sz w:val="17"/>
                            <w:szCs w:val="17"/>
                          </w:rPr>
                          <w:t>1.184</w:t>
                        </w:r>
                      </w:p>
                    </w:tc>
                  </w:tr>
                </w:tbl>
                <w:p w:rsidR="00263541" w:rsidRDefault="00263541" w:rsidP="00E9604B">
                  <w:pPr>
                    <w:pStyle w:val="NRELTableText"/>
                  </w:pPr>
                </w:p>
              </w:txbxContent>
            </v:textbox>
          </v:shape>
        </w:pict>
      </w:r>
      <w:r>
        <w:rPr>
          <w:noProof/>
        </w:rPr>
        <w:drawing>
          <wp:inline distT="0" distB="0" distL="0" distR="0" wp14:anchorId="70AC3391" wp14:editId="19434122">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494" cstate="print"/>
                    <a:srcRect t="4889" b="1128"/>
                    <a:stretch>
                      <a:fillRect/>
                    </a:stretch>
                  </pic:blipFill>
                  <pic:spPr>
                    <a:xfrm>
                      <a:off x="0" y="0"/>
                      <a:ext cx="4572405" cy="2287721"/>
                    </a:xfrm>
                    <a:prstGeom prst="rect">
                      <a:avLst/>
                    </a:prstGeom>
                  </pic:spPr>
                </pic:pic>
              </a:graphicData>
            </a:graphic>
          </wp:inline>
        </w:drawing>
      </w:r>
    </w:p>
    <w:p w:rsidR="003A2813" w:rsidRDefault="00190120" w:rsidP="00F5356F">
      <w:pPr>
        <w:pStyle w:val="NRELFigureCaption"/>
        <w:rPr>
          <w:noProof/>
        </w:rPr>
      </w:pPr>
      <w:bookmarkStart w:id="331" w:name="_Toc336257226"/>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3</w:t>
        </w:r>
      </w:fldSimple>
      <w:r>
        <w:t>.</w:t>
      </w:r>
      <w:r w:rsidR="008533BD">
        <w:t xml:space="preserve"> </w:t>
      </w:r>
      <w:r w:rsidR="005F7472">
        <w:rPr>
          <w:noProof/>
        </w:rPr>
        <w:t>Stable</w:t>
      </w:r>
      <w:r w:rsidR="00861219">
        <w:rPr>
          <w:noProof/>
        </w:rPr>
        <w:t xml:space="preserve"> velocity spectra using a </w:t>
      </w:r>
      <w:r w:rsidR="00861219" w:rsidRPr="006F57EA">
        <w:rPr>
          <w:noProof/>
        </w:rPr>
        <w:t>15</w:t>
      </w:r>
      <w:r w:rsidR="00861219">
        <w:rPr>
          <w:noProof/>
        </w:rPr>
        <w:t> m/s wind speed at 80 m</w:t>
      </w:r>
      <w:r w:rsidR="00AE4C2F">
        <w:rPr>
          <w:noProof/>
        </w:rPr>
        <w:t>; t</w:t>
      </w:r>
      <w:r w:rsidR="00861219">
        <w:rPr>
          <w:noProof/>
        </w:rPr>
        <w:t xml:space="preserve">he non-IEC models use </w:t>
      </w:r>
      <w:r w:rsidR="00861219">
        <w:rPr>
          <w:i/>
          <w:noProof/>
        </w:rPr>
        <w:t>RICH_NO = </w:t>
      </w:r>
      <w:r w:rsidR="00861219" w:rsidRPr="006F57EA">
        <w:rPr>
          <w:noProof/>
        </w:rPr>
        <w:t>0</w:t>
      </w:r>
      <w:r w:rsidR="005F7472">
        <w:rPr>
          <w:noProof/>
        </w:rPr>
        <w:t>.05</w:t>
      </w:r>
      <w:r w:rsidR="00861219">
        <w:rPr>
          <w:noProof/>
        </w:rPr>
        <w:t xml:space="preserve"> and </w:t>
      </w:r>
      <w:r w:rsidR="00861219" w:rsidRPr="008955CA">
        <w:rPr>
          <w:i/>
          <w:noProof/>
        </w:rPr>
        <w:t>UStar</w:t>
      </w:r>
      <w:r w:rsidR="00861219">
        <w:rPr>
          <w:noProof/>
        </w:rPr>
        <w:t> = “default</w:t>
      </w:r>
      <w:r w:rsidR="00AE4C2F">
        <w:rPr>
          <w:noProof/>
        </w:rPr>
        <w:t>”</w:t>
      </w:r>
      <w:r w:rsidR="00AE4C2F" w:rsidRPr="00C530FF">
        <w:rPr>
          <w:noProof/>
        </w:rPr>
        <w:t>;</w:t>
      </w:r>
      <w:r w:rsidR="008533BD">
        <w:rPr>
          <w:noProof/>
        </w:rPr>
        <w:t xml:space="preserve"> </w:t>
      </w:r>
      <w:r w:rsidR="005F7472" w:rsidRPr="005F7472">
        <w:rPr>
          <w:noProof/>
        </w:rPr>
        <w:t>The</w:t>
      </w:r>
      <w:r w:rsidR="005F7472">
        <w:rPr>
          <w:i/>
          <w:noProof/>
        </w:rPr>
        <w:t xml:space="preserve"> </w:t>
      </w:r>
      <w:r w:rsidR="005F7472">
        <w:rPr>
          <w:noProof/>
        </w:rPr>
        <w:t>IEC</w:t>
      </w:r>
      <w:r w:rsidR="00E9604B">
        <w:rPr>
          <w:noProof/>
        </w:rPr>
        <w:t xml:space="preserve"> models</w:t>
      </w:r>
      <w:r w:rsidR="005F7472">
        <w:rPr>
          <w:noProof/>
        </w:rPr>
        <w:t xml:space="preserve">, which are neutral </w:t>
      </w:r>
      <w:r w:rsidR="00E9604B">
        <w:rPr>
          <w:noProof/>
        </w:rPr>
        <w:t>(</w:t>
      </w:r>
      <w:r w:rsidR="00E9604B">
        <w:rPr>
          <w:i/>
          <w:noProof/>
        </w:rPr>
        <w:t>RICH_NO</w:t>
      </w:r>
      <w:r w:rsidR="00E9604B" w:rsidRPr="00E9604B">
        <w:rPr>
          <w:noProof/>
        </w:rPr>
        <w:t> = 0)</w:t>
      </w:r>
      <w:r w:rsidR="005F7472">
        <w:rPr>
          <w:noProof/>
        </w:rPr>
        <w:t xml:space="preserve">, </w:t>
      </w:r>
      <w:r w:rsidR="00AE4C2F">
        <w:rPr>
          <w:noProof/>
        </w:rPr>
        <w:t xml:space="preserve">were </w:t>
      </w:r>
      <w:r w:rsidR="005F7472">
        <w:rPr>
          <w:noProof/>
        </w:rPr>
        <w:t>added for reference</w:t>
      </w:r>
      <w:r w:rsidR="00AE4C2F">
        <w:rPr>
          <w:noProof/>
        </w:rPr>
        <w:t>; t</w:t>
      </w:r>
      <w:r w:rsidR="005F7472">
        <w:rPr>
          <w:noProof/>
        </w:rPr>
        <w:t>hey use NTM category “B” and 61400</w:t>
      </w:r>
      <w:r w:rsidR="000B7170">
        <w:noBreakHyphen/>
      </w:r>
      <w:r w:rsidR="005F7472">
        <w:rPr>
          <w:noProof/>
        </w:rPr>
        <w:t xml:space="preserve">1 </w:t>
      </w:r>
      <w:r w:rsidR="00AE4C2F">
        <w:rPr>
          <w:noProof/>
        </w:rPr>
        <w:t>3</w:t>
      </w:r>
      <w:r w:rsidR="004179FA" w:rsidRPr="004179FA">
        <w:rPr>
          <w:noProof/>
          <w:vertAlign w:val="superscript"/>
        </w:rPr>
        <w:t>rd</w:t>
      </w:r>
      <w:r w:rsidR="00AE4C2F">
        <w:rPr>
          <w:noProof/>
        </w:rPr>
        <w:t xml:space="preserve"> ed.</w:t>
      </w:r>
      <w:r w:rsidR="005F7472">
        <w:rPr>
          <w:noProof/>
        </w:rPr>
        <w:t xml:space="preserve"> scaling</w:t>
      </w:r>
      <w:bookmarkEnd w:id="331"/>
    </w:p>
    <w:p w:rsidR="003A2813" w:rsidRDefault="003A2813">
      <w:pPr>
        <w:spacing w:after="0" w:line="240" w:lineRule="auto"/>
        <w:rPr>
          <w:rFonts w:ascii="Arial" w:hAnsi="Arial" w:cs="Arial"/>
          <w:b/>
          <w:noProof/>
          <w:sz w:val="20"/>
        </w:rPr>
      </w:pPr>
      <w:r>
        <w:rPr>
          <w:noProof/>
        </w:rPr>
        <w:br w:type="page"/>
      </w:r>
    </w:p>
    <w:p w:rsidR="003A2813" w:rsidRDefault="003A2813" w:rsidP="007B291E">
      <w:pPr>
        <w:pStyle w:val="NRELTableCaption"/>
        <w:rPr>
          <w:noProof/>
        </w:rPr>
      </w:pPr>
    </w:p>
    <w:p w:rsidR="003A2813" w:rsidRDefault="003A2813" w:rsidP="002956C5">
      <w:pPr>
        <w:jc w:val="center"/>
        <w:rPr>
          <w:noProof/>
        </w:rPr>
      </w:pPr>
      <w:r>
        <w:rPr>
          <w:noProof/>
        </w:rPr>
        <w:drawing>
          <wp:inline distT="0" distB="0" distL="0" distR="0" wp14:anchorId="442667C7" wp14:editId="10682080">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495"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05B394DD" wp14:editId="556284E7">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496"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F91689C" wp14:editId="48670894">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497" cstate="print"/>
                    <a:srcRect t="4889" b="1128"/>
                    <a:stretch>
                      <a:fillRect/>
                    </a:stretch>
                  </pic:blipFill>
                  <pic:spPr>
                    <a:xfrm>
                      <a:off x="0" y="0"/>
                      <a:ext cx="4572405" cy="2290245"/>
                    </a:xfrm>
                    <a:prstGeom prst="rect">
                      <a:avLst/>
                    </a:prstGeom>
                  </pic:spPr>
                </pic:pic>
              </a:graphicData>
            </a:graphic>
          </wp:inline>
        </w:drawing>
      </w:r>
    </w:p>
    <w:p w:rsidR="00E9604B" w:rsidRPr="00E9604B" w:rsidRDefault="00190120" w:rsidP="00F5356F">
      <w:pPr>
        <w:pStyle w:val="NRELFigureCaption"/>
        <w:rPr>
          <w:noProof/>
        </w:rPr>
      </w:pPr>
      <w:bookmarkStart w:id="332" w:name="_Toc336257227"/>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4</w:t>
        </w:r>
      </w:fldSimple>
      <w:r>
        <w:t>.</w:t>
      </w:r>
      <w:r w:rsidR="008533BD">
        <w:t xml:space="preserve"> </w:t>
      </w:r>
      <w:r w:rsidR="00E9604B">
        <w:rPr>
          <w:noProof/>
        </w:rPr>
        <w:t xml:space="preserve">Stable velocity spectra using a </w:t>
      </w:r>
      <w:r w:rsidR="00E9604B" w:rsidRPr="006F57EA">
        <w:rPr>
          <w:noProof/>
        </w:rPr>
        <w:t>15</w:t>
      </w:r>
      <w:r w:rsidR="00E9604B">
        <w:rPr>
          <w:noProof/>
        </w:rPr>
        <w:t> m/s wind speed at 80 m</w:t>
      </w:r>
      <w:r w:rsidR="00AE4C2F">
        <w:rPr>
          <w:noProof/>
        </w:rPr>
        <w:t>; t</w:t>
      </w:r>
      <w:r w:rsidR="00E9604B">
        <w:rPr>
          <w:noProof/>
        </w:rPr>
        <w:t xml:space="preserve">he non-IEC models use </w:t>
      </w:r>
      <w:r w:rsidR="00E9604B" w:rsidRPr="00E9604B">
        <w:rPr>
          <w:noProof/>
        </w:rPr>
        <w:t>RICH_NO = </w:t>
      </w:r>
      <w:r w:rsidR="00E9604B" w:rsidRPr="006F57EA">
        <w:rPr>
          <w:noProof/>
        </w:rPr>
        <w:t>0</w:t>
      </w:r>
      <w:r w:rsidR="00E9604B">
        <w:rPr>
          <w:noProof/>
        </w:rPr>
        <w:t xml:space="preserve">.05 and </w:t>
      </w:r>
      <w:r w:rsidR="00E9604B" w:rsidRPr="00E9604B">
        <w:rPr>
          <w:noProof/>
        </w:rPr>
        <w:t>UStar</w:t>
      </w:r>
      <w:r w:rsidR="00E9604B">
        <w:rPr>
          <w:noProof/>
        </w:rPr>
        <w:t> = 1.1 m/s</w:t>
      </w:r>
      <w:r w:rsidR="00AE4C2F">
        <w:rPr>
          <w:noProof/>
        </w:rPr>
        <w:t>; t</w:t>
      </w:r>
      <w:r w:rsidR="00E9604B" w:rsidRPr="005F7472">
        <w:rPr>
          <w:noProof/>
        </w:rPr>
        <w:t>he</w:t>
      </w:r>
      <w:r w:rsidR="00E9604B" w:rsidRPr="00E9604B">
        <w:rPr>
          <w:noProof/>
        </w:rPr>
        <w:t xml:space="preserve"> </w:t>
      </w:r>
      <w:r w:rsidR="00E9604B">
        <w:rPr>
          <w:noProof/>
        </w:rPr>
        <w:t>IEC models, which are neutral (</w:t>
      </w:r>
      <w:r w:rsidR="00E9604B" w:rsidRPr="00E9604B">
        <w:rPr>
          <w:noProof/>
        </w:rPr>
        <w:t>RICH_NO = 0)</w:t>
      </w:r>
      <w:r w:rsidR="00E9604B">
        <w:rPr>
          <w:noProof/>
        </w:rPr>
        <w:t xml:space="preserve">, </w:t>
      </w:r>
      <w:r w:rsidR="00AE4C2F">
        <w:rPr>
          <w:noProof/>
        </w:rPr>
        <w:t>were</w:t>
      </w:r>
      <w:r w:rsidR="00E9604B">
        <w:rPr>
          <w:noProof/>
        </w:rPr>
        <w:t xml:space="preserve"> added for reference</w:t>
      </w:r>
      <w:r w:rsidR="00AE4C2F">
        <w:rPr>
          <w:noProof/>
        </w:rPr>
        <w:t>; t</w:t>
      </w:r>
      <w:r w:rsidR="00E9604B">
        <w:rPr>
          <w:noProof/>
        </w:rPr>
        <w:t>hey use NTM category “B” and 61400</w:t>
      </w:r>
      <w:r w:rsidR="000B7170">
        <w:noBreakHyphen/>
      </w:r>
      <w:r w:rsidR="00E9604B">
        <w:rPr>
          <w:noProof/>
        </w:rPr>
        <w:t xml:space="preserve">1 </w:t>
      </w:r>
      <w:r w:rsidR="00AE4C2F">
        <w:rPr>
          <w:noProof/>
        </w:rPr>
        <w:t>3</w:t>
      </w:r>
      <w:r w:rsidR="004179FA" w:rsidRPr="004179FA">
        <w:rPr>
          <w:noProof/>
          <w:vertAlign w:val="superscript"/>
        </w:rPr>
        <w:t>rd</w:t>
      </w:r>
      <w:r w:rsidR="00AE4C2F">
        <w:rPr>
          <w:noProof/>
        </w:rPr>
        <w:t xml:space="preserve"> ed.</w:t>
      </w:r>
      <w:r w:rsidR="00E9604B">
        <w:rPr>
          <w:noProof/>
        </w:rPr>
        <w:t xml:space="preserve"> scaling</w:t>
      </w:r>
      <w:bookmarkEnd w:id="332"/>
      <w:r w:rsidR="00E9604B">
        <w:rPr>
          <w:noProof/>
        </w:rPr>
        <w:br w:type="page"/>
      </w:r>
    </w:p>
    <w:p w:rsidR="00E9604B" w:rsidRDefault="00E9604B" w:rsidP="00E9604B">
      <w:pPr>
        <w:pStyle w:val="NRELTableCaption"/>
        <w:rPr>
          <w:noProof/>
        </w:rPr>
      </w:pPr>
    </w:p>
    <w:p w:rsidR="00D16C8E" w:rsidRDefault="00D16C8E" w:rsidP="002956C5">
      <w:pPr>
        <w:jc w:val="center"/>
      </w:pPr>
      <w:r>
        <w:rPr>
          <w:noProof/>
        </w:rPr>
        <w:drawing>
          <wp:inline distT="0" distB="0" distL="0" distR="0" wp14:anchorId="33C102CA" wp14:editId="0E94BDE0">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498"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B450094" wp14:editId="2134358A">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499" cstate="print"/>
                    <a:srcRect t="4889" b="1128"/>
                    <a:stretch>
                      <a:fillRect/>
                    </a:stretch>
                  </pic:blipFill>
                  <pic:spPr>
                    <a:xfrm>
                      <a:off x="0" y="0"/>
                      <a:ext cx="4572405" cy="2283931"/>
                    </a:xfrm>
                    <a:prstGeom prst="rect">
                      <a:avLst/>
                    </a:prstGeom>
                  </pic:spPr>
                </pic:pic>
              </a:graphicData>
            </a:graphic>
          </wp:inline>
        </w:drawing>
      </w:r>
      <w:r w:rsidR="0077108B">
        <w:rPr>
          <w:noProof/>
        </w:rPr>
        <w:pict>
          <v:shape id="_x0000_s4098" type="#_x0000_t202" style="position:absolute;left:0;text-align:left;margin-left:1700.8pt;margin-top:37.8pt;width:76.3pt;height:135.6pt;z-index:251668480;mso-position-horizontal:right;mso-position-horizontal-relative:text;mso-position-vertical-relative:line" filled="f" stroked="f">
            <v:textbox style="mso-next-textbox:#_x0000_s4098"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D4033D">
                    <w:tc>
                      <w:tcPr>
                        <w:tcW w:w="896" w:type="dxa"/>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617" w:type="dxa"/>
                        <w:tcBorders>
                          <w:top w:val="single" w:sz="8" w:space="0" w:color="auto"/>
                        </w:tcBorders>
                      </w:tcPr>
                      <w:p w:rsidR="00263541" w:rsidRPr="00D4033D" w:rsidRDefault="00263541" w:rsidP="00D4033D">
                        <w:pPr>
                          <w:pStyle w:val="NRELTableText"/>
                          <w:rPr>
                            <w:sz w:val="17"/>
                            <w:szCs w:val="17"/>
                          </w:rPr>
                        </w:pPr>
                        <w:r w:rsidRPr="00D4033D">
                          <w:rPr>
                            <w:sz w:val="17"/>
                            <w:szCs w:val="17"/>
                          </w:rPr>
                          <w:t>0.656</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NWTCUP</w:t>
                        </w:r>
                      </w:p>
                    </w:tc>
                    <w:tc>
                      <w:tcPr>
                        <w:tcW w:w="617" w:type="dxa"/>
                      </w:tcPr>
                      <w:p w:rsidR="00263541" w:rsidRPr="00D4033D" w:rsidRDefault="00263541" w:rsidP="00D4033D">
                        <w:pPr>
                          <w:pStyle w:val="NRELTableText"/>
                          <w:rPr>
                            <w:sz w:val="17"/>
                            <w:szCs w:val="17"/>
                          </w:rPr>
                        </w:pPr>
                        <w:r w:rsidRPr="00D4033D">
                          <w:rPr>
                            <w:sz w:val="17"/>
                            <w:szCs w:val="17"/>
                          </w:rPr>
                          <w:t>0.741</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GP_LLJ</w:t>
                        </w:r>
                      </w:p>
                    </w:tc>
                    <w:tc>
                      <w:tcPr>
                        <w:tcW w:w="617" w:type="dxa"/>
                      </w:tcPr>
                      <w:p w:rsidR="00263541" w:rsidRPr="00D4033D" w:rsidRDefault="00263541" w:rsidP="00D4033D">
                        <w:pPr>
                          <w:pStyle w:val="NRELTableText"/>
                          <w:rPr>
                            <w:sz w:val="17"/>
                            <w:szCs w:val="17"/>
                          </w:rPr>
                        </w:pPr>
                        <w:r w:rsidRPr="00D4033D">
                          <w:rPr>
                            <w:sz w:val="17"/>
                            <w:szCs w:val="17"/>
                          </w:rPr>
                          <w:t>0.537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WF_UPW</w:t>
                        </w:r>
                      </w:p>
                    </w:tc>
                    <w:tc>
                      <w:tcPr>
                        <w:tcW w:w="617" w:type="dxa"/>
                      </w:tcPr>
                      <w:p w:rsidR="00263541" w:rsidRPr="00D4033D" w:rsidRDefault="00263541" w:rsidP="00D4033D">
                        <w:pPr>
                          <w:pStyle w:val="NRELTableText"/>
                          <w:rPr>
                            <w:sz w:val="17"/>
                            <w:szCs w:val="17"/>
                          </w:rPr>
                        </w:pPr>
                        <w:r w:rsidRPr="00D4033D">
                          <w:rPr>
                            <w:sz w:val="17"/>
                            <w:szCs w:val="17"/>
                          </w:rPr>
                          <w:t>0.917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WF_07D</w:t>
                        </w:r>
                      </w:p>
                    </w:tc>
                    <w:tc>
                      <w:tcPr>
                        <w:tcW w:w="617" w:type="dxa"/>
                      </w:tcPr>
                      <w:p w:rsidR="00263541" w:rsidRPr="00D4033D" w:rsidRDefault="00263541" w:rsidP="00D4033D">
                        <w:pPr>
                          <w:pStyle w:val="NRELTableText"/>
                          <w:rPr>
                            <w:sz w:val="17"/>
                            <w:szCs w:val="17"/>
                          </w:rPr>
                        </w:pPr>
                        <w:r w:rsidRPr="00D4033D">
                          <w:rPr>
                            <w:sz w:val="17"/>
                            <w:szCs w:val="17"/>
                          </w:rPr>
                          <w:t>1.485</w:t>
                        </w:r>
                      </w:p>
                    </w:tc>
                  </w:tr>
                  <w:tr w:rsidR="00263541" w:rsidRPr="00CF2C8F" w:rsidTr="00D4033D">
                    <w:tc>
                      <w:tcPr>
                        <w:tcW w:w="896" w:type="dxa"/>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617" w:type="dxa"/>
                        <w:tcBorders>
                          <w:bottom w:val="single" w:sz="8" w:space="0" w:color="auto"/>
                        </w:tcBorders>
                      </w:tcPr>
                      <w:p w:rsidR="00263541" w:rsidRDefault="00263541" w:rsidP="00D4033D">
                        <w:pPr>
                          <w:pStyle w:val="NRELTableText"/>
                        </w:pPr>
                        <w:r w:rsidRPr="00D4033D">
                          <w:rPr>
                            <w:sz w:val="17"/>
                            <w:szCs w:val="17"/>
                          </w:rPr>
                          <w:t>1.304</w:t>
                        </w:r>
                      </w:p>
                    </w:tc>
                  </w:tr>
                </w:tbl>
                <w:p w:rsidR="00263541" w:rsidRDefault="00263541" w:rsidP="00D4033D">
                  <w:pPr>
                    <w:pStyle w:val="NRELTableText"/>
                  </w:pPr>
                </w:p>
              </w:txbxContent>
            </v:textbox>
          </v:shape>
        </w:pict>
      </w:r>
      <w:r>
        <w:rPr>
          <w:noProof/>
        </w:rPr>
        <w:drawing>
          <wp:inline distT="0" distB="0" distL="0" distR="0" wp14:anchorId="6AF6A7B4" wp14:editId="138C838D">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00" cstate="print"/>
                    <a:srcRect t="4889" b="1128"/>
                    <a:stretch>
                      <a:fillRect/>
                    </a:stretch>
                  </pic:blipFill>
                  <pic:spPr>
                    <a:xfrm>
                      <a:off x="0" y="0"/>
                      <a:ext cx="4572405" cy="2287722"/>
                    </a:xfrm>
                    <a:prstGeom prst="rect">
                      <a:avLst/>
                    </a:prstGeom>
                  </pic:spPr>
                </pic:pic>
              </a:graphicData>
            </a:graphic>
          </wp:inline>
        </w:drawing>
      </w:r>
    </w:p>
    <w:p w:rsidR="00D16C8E" w:rsidRPr="00D16C8E" w:rsidRDefault="00190120" w:rsidP="00F5356F">
      <w:pPr>
        <w:pStyle w:val="NRELFigureCaption"/>
      </w:pPr>
      <w:bookmarkStart w:id="333" w:name="_Toc336257228"/>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5</w:t>
        </w:r>
      </w:fldSimple>
      <w:r>
        <w:t>.</w:t>
      </w:r>
      <w:r w:rsidR="008533BD">
        <w:t xml:space="preserve"> </w:t>
      </w:r>
      <w:r w:rsidR="005D6228">
        <w:rPr>
          <w:noProof/>
        </w:rPr>
        <w:t xml:space="preserve">Unstable velocity spectra using a </w:t>
      </w:r>
      <w:r w:rsidR="005D6228" w:rsidRPr="006F57EA">
        <w:rPr>
          <w:noProof/>
        </w:rPr>
        <w:t>15</w:t>
      </w:r>
      <w:r w:rsidR="005D6228">
        <w:rPr>
          <w:noProof/>
        </w:rPr>
        <w:t> m/s wind speed at 80 m</w:t>
      </w:r>
      <w:r w:rsidR="00AE4C2F">
        <w:rPr>
          <w:noProof/>
        </w:rPr>
        <w:t>; t</w:t>
      </w:r>
      <w:r w:rsidR="005D6228">
        <w:rPr>
          <w:noProof/>
        </w:rPr>
        <w:t xml:space="preserve">he non-IEC models use </w:t>
      </w:r>
      <w:r w:rsidR="005D6228">
        <w:rPr>
          <w:i/>
          <w:noProof/>
        </w:rPr>
        <w:t>RICH_NO = -</w:t>
      </w:r>
      <w:r w:rsidR="005D6228" w:rsidRPr="006F57EA">
        <w:rPr>
          <w:noProof/>
        </w:rPr>
        <w:t>0</w:t>
      </w:r>
      <w:r w:rsidR="005D6228">
        <w:rPr>
          <w:noProof/>
        </w:rPr>
        <w:t xml:space="preserve">.05 and </w:t>
      </w:r>
      <w:r w:rsidR="005D6228" w:rsidRPr="008955CA">
        <w:rPr>
          <w:i/>
          <w:noProof/>
        </w:rPr>
        <w:t>UStar</w:t>
      </w:r>
      <w:r w:rsidR="005D6228">
        <w:rPr>
          <w:noProof/>
        </w:rPr>
        <w:t> = “default”</w:t>
      </w:r>
      <w:r w:rsidR="00AE4C2F">
        <w:rPr>
          <w:i/>
          <w:noProof/>
        </w:rPr>
        <w:t>;</w:t>
      </w:r>
      <w:r w:rsidR="004179FA" w:rsidRPr="004179FA">
        <w:rPr>
          <w:noProof/>
        </w:rPr>
        <w:t xml:space="preserve"> t</w:t>
      </w:r>
      <w:r w:rsidR="005D6228" w:rsidRPr="005F7472">
        <w:rPr>
          <w:noProof/>
        </w:rPr>
        <w:t>he</w:t>
      </w:r>
      <w:r w:rsidR="005D6228">
        <w:rPr>
          <w:i/>
          <w:noProof/>
        </w:rPr>
        <w:t xml:space="preserve"> </w:t>
      </w:r>
      <w:r w:rsidR="005D6228">
        <w:rPr>
          <w:noProof/>
        </w:rPr>
        <w:t>IEC models, which are neutral (</w:t>
      </w:r>
      <w:r w:rsidR="005D6228">
        <w:rPr>
          <w:i/>
          <w:noProof/>
        </w:rPr>
        <w:t>RICH_NO</w:t>
      </w:r>
      <w:r w:rsidR="005D6228" w:rsidRPr="00E9604B">
        <w:rPr>
          <w:noProof/>
        </w:rPr>
        <w:t> = 0)</w:t>
      </w:r>
      <w:r w:rsidR="005D6228">
        <w:rPr>
          <w:noProof/>
        </w:rPr>
        <w:t xml:space="preserve">, </w:t>
      </w:r>
      <w:r w:rsidR="00AE4C2F">
        <w:rPr>
          <w:noProof/>
        </w:rPr>
        <w:t>were</w:t>
      </w:r>
      <w:r w:rsidR="005D6228">
        <w:rPr>
          <w:noProof/>
        </w:rPr>
        <w:t xml:space="preserve"> added for reference</w:t>
      </w:r>
      <w:r w:rsidR="00AE4C2F">
        <w:rPr>
          <w:noProof/>
        </w:rPr>
        <w:t>; t</w:t>
      </w:r>
      <w:r w:rsidR="005D6228">
        <w:rPr>
          <w:noProof/>
        </w:rPr>
        <w:t>hey use NTM category “B” and 61400</w:t>
      </w:r>
      <w:r w:rsidR="000B7170">
        <w:noBreakHyphen/>
      </w:r>
      <w:r w:rsidR="005D6228">
        <w:rPr>
          <w:noProof/>
        </w:rPr>
        <w:t xml:space="preserve">1 </w:t>
      </w:r>
      <w:r w:rsidR="00AE4C2F">
        <w:rPr>
          <w:noProof/>
        </w:rPr>
        <w:t>3</w:t>
      </w:r>
      <w:r w:rsidR="004179FA" w:rsidRPr="004179FA">
        <w:rPr>
          <w:noProof/>
          <w:vertAlign w:val="superscript"/>
        </w:rPr>
        <w:t>rd</w:t>
      </w:r>
      <w:r w:rsidR="00AE4C2F">
        <w:rPr>
          <w:noProof/>
        </w:rPr>
        <w:t xml:space="preserve"> ed.</w:t>
      </w:r>
      <w:r w:rsidR="005D6228">
        <w:rPr>
          <w:noProof/>
        </w:rPr>
        <w:t xml:space="preserve"> scaling</w:t>
      </w:r>
      <w:bookmarkEnd w:id="333"/>
      <w:r w:rsidR="00D16C8E" w:rsidRPr="00D16C8E">
        <w:br w:type="page"/>
      </w:r>
    </w:p>
    <w:p w:rsidR="00D16C8E" w:rsidRDefault="00D16C8E" w:rsidP="00D16C8E">
      <w:pPr>
        <w:pStyle w:val="NRELTableCaption"/>
        <w:rPr>
          <w:noProof/>
        </w:rPr>
      </w:pPr>
    </w:p>
    <w:p w:rsidR="00D16C8E" w:rsidRPr="002956C5" w:rsidRDefault="00D16C8E" w:rsidP="002956C5">
      <w:pPr>
        <w:jc w:val="center"/>
      </w:pPr>
      <w:r>
        <w:rPr>
          <w:noProof/>
        </w:rPr>
        <w:drawing>
          <wp:inline distT="0" distB="0" distL="0" distR="0" wp14:anchorId="109F85ED" wp14:editId="52E1966F">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01"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3550926" wp14:editId="604CD510">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02"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7E96B3FB" wp14:editId="768396F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03" cstate="print"/>
                    <a:srcRect t="4889" b="1128"/>
                    <a:stretch>
                      <a:fillRect/>
                    </a:stretch>
                  </pic:blipFill>
                  <pic:spPr>
                    <a:xfrm>
                      <a:off x="0" y="0"/>
                      <a:ext cx="4572405" cy="2287722"/>
                    </a:xfrm>
                    <a:prstGeom prst="rect">
                      <a:avLst/>
                    </a:prstGeom>
                  </pic:spPr>
                </pic:pic>
              </a:graphicData>
            </a:graphic>
          </wp:inline>
        </w:drawing>
      </w:r>
    </w:p>
    <w:p w:rsidR="00D16C8E" w:rsidRDefault="00190120" w:rsidP="00F5356F">
      <w:pPr>
        <w:pStyle w:val="NRELFigureCaption"/>
        <w:rPr>
          <w:noProof/>
        </w:rPr>
      </w:pPr>
      <w:bookmarkStart w:id="334" w:name="_Toc336257229"/>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6</w:t>
        </w:r>
      </w:fldSimple>
      <w:r>
        <w:t>.</w:t>
      </w:r>
      <w:r w:rsidR="008533BD">
        <w:t xml:space="preserve"> </w:t>
      </w:r>
      <w:r w:rsidR="00FB280B">
        <w:rPr>
          <w:noProof/>
        </w:rPr>
        <w:t xml:space="preserve">Unstable velocity spectra using a </w:t>
      </w:r>
      <w:r w:rsidR="00FB280B" w:rsidRPr="006F57EA">
        <w:rPr>
          <w:noProof/>
        </w:rPr>
        <w:t>15</w:t>
      </w:r>
      <w:r w:rsidR="00FB280B">
        <w:rPr>
          <w:noProof/>
        </w:rPr>
        <w:t> m/s wind speed at 80 m</w:t>
      </w:r>
      <w:r w:rsidR="00AE4C2F">
        <w:rPr>
          <w:noProof/>
        </w:rPr>
        <w:t>; t</w:t>
      </w:r>
      <w:r w:rsidR="00FB280B">
        <w:rPr>
          <w:noProof/>
        </w:rPr>
        <w:t xml:space="preserve">he non-IEC models use </w:t>
      </w:r>
      <w:r w:rsidR="00FB280B">
        <w:rPr>
          <w:i/>
          <w:noProof/>
        </w:rPr>
        <w:t>RICH_NO = -</w:t>
      </w:r>
      <w:r w:rsidR="00FB280B" w:rsidRPr="006F57EA">
        <w:rPr>
          <w:noProof/>
        </w:rPr>
        <w:t>0</w:t>
      </w:r>
      <w:r w:rsidR="00FB280B">
        <w:rPr>
          <w:noProof/>
        </w:rPr>
        <w:t xml:space="preserve">.05 and </w:t>
      </w:r>
      <w:r w:rsidR="00FB280B" w:rsidRPr="008955CA">
        <w:rPr>
          <w:i/>
          <w:noProof/>
        </w:rPr>
        <w:t>UStar</w:t>
      </w:r>
      <w:r w:rsidR="00FB280B">
        <w:rPr>
          <w:noProof/>
        </w:rPr>
        <w:t> = 1.1 m/s</w:t>
      </w:r>
      <w:r w:rsidR="004179FA" w:rsidRPr="004179FA">
        <w:rPr>
          <w:noProof/>
        </w:rPr>
        <w:t>; t</w:t>
      </w:r>
      <w:r w:rsidR="00FB280B" w:rsidRPr="005F7472">
        <w:rPr>
          <w:noProof/>
        </w:rPr>
        <w:t>he</w:t>
      </w:r>
      <w:r w:rsidR="00FB280B">
        <w:rPr>
          <w:i/>
          <w:noProof/>
        </w:rPr>
        <w:t xml:space="preserve"> </w:t>
      </w:r>
      <w:r w:rsidR="00FB280B">
        <w:rPr>
          <w:noProof/>
        </w:rPr>
        <w:t>IEC models, which are neutral (</w:t>
      </w:r>
      <w:r w:rsidR="00FB280B">
        <w:rPr>
          <w:i/>
          <w:noProof/>
        </w:rPr>
        <w:t>RICH_NO</w:t>
      </w:r>
      <w:r w:rsidR="00FB280B" w:rsidRPr="00E9604B">
        <w:rPr>
          <w:noProof/>
        </w:rPr>
        <w:t> = 0)</w:t>
      </w:r>
      <w:r w:rsidR="00FB280B">
        <w:rPr>
          <w:noProof/>
        </w:rPr>
        <w:t xml:space="preserve">, </w:t>
      </w:r>
      <w:r w:rsidR="00AE4C2F">
        <w:rPr>
          <w:noProof/>
        </w:rPr>
        <w:t>were</w:t>
      </w:r>
      <w:r w:rsidR="00FB280B">
        <w:rPr>
          <w:noProof/>
        </w:rPr>
        <w:t xml:space="preserve"> added for reference</w:t>
      </w:r>
      <w:r w:rsidR="00AE4C2F">
        <w:rPr>
          <w:noProof/>
        </w:rPr>
        <w:t>; t</w:t>
      </w:r>
      <w:r w:rsidR="00FB280B">
        <w:rPr>
          <w:noProof/>
        </w:rPr>
        <w:t>hey use NTM category “B” and 61400</w:t>
      </w:r>
      <w:r w:rsidR="000B7170">
        <w:noBreakHyphen/>
      </w:r>
      <w:r w:rsidR="00FB280B">
        <w:rPr>
          <w:noProof/>
        </w:rPr>
        <w:t xml:space="preserve">1 </w:t>
      </w:r>
      <w:r w:rsidR="00AE4C2F">
        <w:rPr>
          <w:noProof/>
        </w:rPr>
        <w:t>3</w:t>
      </w:r>
      <w:r w:rsidR="004179FA" w:rsidRPr="004179FA">
        <w:rPr>
          <w:noProof/>
          <w:vertAlign w:val="superscript"/>
        </w:rPr>
        <w:t>rd</w:t>
      </w:r>
      <w:r w:rsidR="00AE4C2F">
        <w:rPr>
          <w:noProof/>
        </w:rPr>
        <w:t xml:space="preserve"> ed.</w:t>
      </w:r>
      <w:r w:rsidR="00FB280B">
        <w:rPr>
          <w:noProof/>
        </w:rPr>
        <w:t xml:space="preserve"> scaling</w:t>
      </w:r>
      <w:bookmarkEnd w:id="334"/>
    </w:p>
    <w:p w:rsidR="00D16C8E" w:rsidRDefault="00D16C8E" w:rsidP="007B291E">
      <w:pPr>
        <w:pStyle w:val="NRELTableCaption"/>
        <w:rPr>
          <w:noProof/>
        </w:rPr>
        <w:sectPr w:rsidR="00D16C8E" w:rsidSect="00C478FF">
          <w:pgSz w:w="12240" w:h="15840" w:code="1"/>
          <w:pgMar w:top="1440" w:right="1440" w:bottom="1440" w:left="1440" w:header="720" w:footer="720" w:gutter="0"/>
          <w:cols w:space="432"/>
        </w:sectPr>
      </w:pPr>
    </w:p>
    <w:p w:rsidR="001400E2" w:rsidRDefault="0077108B" w:rsidP="001C41DB">
      <w:pPr>
        <w:pStyle w:val="Head1"/>
        <w:rPr>
          <w:noProof/>
        </w:rPr>
        <w:sectPr w:rsidR="001400E2" w:rsidSect="00C478FF">
          <w:pgSz w:w="12240" w:h="15840" w:code="1"/>
          <w:pgMar w:top="1440" w:right="1440" w:bottom="1440" w:left="1440" w:header="720" w:footer="720" w:gutter="0"/>
          <w:cols w:space="432"/>
        </w:sectPr>
      </w:pPr>
      <w:bookmarkStart w:id="335" w:name="Heading_ADCTP_InputFile"/>
      <w:bookmarkStart w:id="336" w:name="_Toc336257187"/>
      <w:r>
        <w:rPr>
          <w:noProof/>
        </w:rPr>
        <w:lastRenderedPageBreak/>
        <w:pict>
          <v:group id="_x0000_s1084" style="position:absolute;margin-left:0;margin-top:54pt;width:468pt;height:568.6pt;z-index:251643904;mso-position-horizontal:center;mso-position-horizontal-relative:margin" coordorigin="1728,2222" coordsize="9360,11747">
            <v:shape id="_x0000_s1085" type="#_x0000_t202" style="position:absolute;left:1728;top:13246;width:9360;height:723;mso-position-horizontal:center" stroked="f" strokeweight="1.5pt">
              <v:textbox style="mso-next-textbox:#_x0000_s1085">
                <w:txbxContent>
                  <w:p w:rsidR="00263541" w:rsidRDefault="00263541" w:rsidP="00F5356F">
                    <w:pPr>
                      <w:pStyle w:val="NRELFigureCaption"/>
                    </w:pPr>
                    <w:bookmarkStart w:id="337" w:name="_Toc336257230"/>
                    <w:r>
                      <w:t xml:space="preserve">Figure </w:t>
                    </w:r>
                    <w:r>
                      <w:fldChar w:fldCharType="begin"/>
                    </w:r>
                    <w:r>
                      <w:instrText xml:space="preserve"> REF Appendix_ADCTP_letter \h  \* MERGEFORMAT </w:instrText>
                    </w:r>
                    <w:r>
                      <w:fldChar w:fldCharType="separate"/>
                    </w:r>
                    <w:r>
                      <w:t>H</w:t>
                    </w:r>
                    <w:r>
                      <w:fldChar w:fldCharType="end"/>
                    </w:r>
                    <w:r>
                      <w:t>-</w:t>
                    </w:r>
                    <w:fldSimple w:instr=" SEQ CTP_input \* MERGEFORMAT ">
                      <w:r>
                        <w:rPr>
                          <w:noProof/>
                        </w:rPr>
                        <w:t>1</w:t>
                      </w:r>
                    </w:fldSimple>
                    <w:r>
                      <w:t>.  Sample AeroDyn coherent turbulence parameter input file</w:t>
                    </w:r>
                    <w:bookmarkEnd w:id="337"/>
                  </w:p>
                </w:txbxContent>
              </v:textbox>
            </v:shape>
            <v:shape id="_x0000_s1086" type="#_x0000_t202" style="position:absolute;left:1728;top:2222;width:9360;height:11160;mso-position-horizontal:center" strokeweight="1.5pt">
              <v:textbox style="mso-next-textbox:#_x0000_s1086">
                <w:txbxContent>
                  <w:p w:rsidR="00263541" w:rsidRDefault="00263541">
                    <w:pPr>
                      <w:spacing w:after="0" w:line="240" w:lineRule="auto"/>
                      <w:contextualSpacing/>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r w:rsidRPr="00ED0816">
                      <w:rPr>
                        <w:rStyle w:val="Example"/>
                        <w:sz w:val="16"/>
                        <w:szCs w:val="16"/>
                      </w:rPr>
                      <w:t>.  Valid with AeroDyn 12.57.</w:t>
                    </w:r>
                  </w:p>
                  <w:p w:rsidR="00263541" w:rsidRDefault="00263541">
                    <w:pPr>
                      <w:spacing w:after="0" w:line="240" w:lineRule="auto"/>
                      <w:contextualSpacing/>
                      <w:rPr>
                        <w:rStyle w:val="Example"/>
                        <w:rFonts w:cs="Arial"/>
                        <w:b/>
                        <w:sz w:val="16"/>
                        <w:szCs w:val="16"/>
                      </w:rPr>
                    </w:pPr>
                    <w:r w:rsidRPr="00ED0816">
                      <w:rPr>
                        <w:rStyle w:val="Example"/>
                        <w:sz w:val="16"/>
                        <w:szCs w:val="16"/>
                      </w:rPr>
                      <w:t># Parameters that can vary from one turbine simulation to the next:</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"H:\x90_i16"  | CTSpath  - Path to coherent turbulence data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"TurbSim.wnd" | CTbackgr - Name of file containing background wind data (quoted string)</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CT_DF_Y  - Decimation factor for wind data in the y direction </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CT_DF_Z  - Decimation factor for wind data in the z direction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Pr="009E7AB7" w:rsidRDefault="00263541">
                    <w:pPr>
                      <w:spacing w:after="0" w:line="240" w:lineRule="auto"/>
                      <w:contextualSpacing/>
                      <w:rPr>
                        <w:rStyle w:val="Example"/>
                        <w:rFonts w:ascii="Times New Roman" w:hAnsi="Times New Roman" w:cs="Times New Roman"/>
                        <w:b/>
                        <w:sz w:val="16"/>
                        <w:szCs w:val="16"/>
                      </w:rPr>
                    </w:pPr>
                    <w:r w:rsidRPr="00FC02C3">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Default="00263541">
                    <w:pPr>
                      <w:spacing w:after="0" w:line="240" w:lineRule="auto"/>
                      <w:contextualSpacing/>
                      <w:rPr>
                        <w:rStyle w:val="Example"/>
                        <w:rFonts w:cs="Arial"/>
                        <w:b/>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2</w:t>
                    </w:r>
                    <w:r>
                      <w:rPr>
                        <w:rStyle w:val="Example"/>
                        <w:sz w:val="16"/>
                        <w:szCs w:val="16"/>
                      </w:rPr>
                      <w:t xml:space="preserve"> =</w:t>
                    </w:r>
                    <w:r w:rsidRPr="00ED0816">
                      <w:rPr>
                        <w:rStyle w:val="Example"/>
                        <w:sz w:val="16"/>
                        <w:szCs w:val="16"/>
                      </w:rPr>
                      <w:t xml:space="preserve"> use every other point, etc.</w:t>
                    </w:r>
                  </w:p>
                </w:txbxContent>
              </v:textbox>
            </v:shape>
            <w10:wrap anchorx="margin"/>
          </v:group>
        </w:pict>
      </w:r>
      <w:r w:rsidR="00ED0816">
        <w:rPr>
          <w:noProof/>
        </w:rPr>
        <w:t xml:space="preserve">Appendix </w:t>
      </w:r>
      <w:bookmarkStart w:id="338" w:name="Appendix_ADCTP_letter"/>
      <w:r w:rsidR="00013EBF">
        <w:rPr>
          <w:noProof/>
        </w:rPr>
        <w:fldChar w:fldCharType="begin"/>
      </w:r>
      <w:r w:rsidR="00ED0816">
        <w:rPr>
          <w:noProof/>
        </w:rPr>
        <w:instrText xml:space="preserve"> SEQ Appendix \* MERGEFORMAT \* ALPHABETIC \* MERGEFORMAT </w:instrText>
      </w:r>
      <w:r w:rsidR="00013EBF">
        <w:rPr>
          <w:noProof/>
        </w:rPr>
        <w:fldChar w:fldCharType="separate"/>
      </w:r>
      <w:r w:rsidR="00263541">
        <w:rPr>
          <w:noProof/>
        </w:rPr>
        <w:t>H</w:t>
      </w:r>
      <w:r w:rsidR="00013EBF">
        <w:rPr>
          <w:noProof/>
        </w:rPr>
        <w:fldChar w:fldCharType="end"/>
      </w:r>
      <w:bookmarkEnd w:id="338"/>
      <w:r w:rsidR="00ED0816">
        <w:rPr>
          <w:noProof/>
        </w:rPr>
        <w:t xml:space="preserve">: </w:t>
      </w:r>
      <w:r w:rsidR="00ED0816">
        <w:t>Sample AeroDyn Coherent Turbulence Parameter Input File</w:t>
      </w:r>
      <w:bookmarkEnd w:id="335"/>
      <w:bookmarkEnd w:id="336"/>
    </w:p>
    <w:tbl>
      <w:tblPr>
        <w:tblW w:w="10800"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58" w:type="dxa"/>
          <w:right w:w="58" w:type="dxa"/>
        </w:tblCellMar>
        <w:tblLook w:val="01E0" w:firstRow="1" w:lastRow="1" w:firstColumn="1" w:lastColumn="1" w:noHBand="0" w:noVBand="0"/>
      </w:tblPr>
      <w:tblGrid>
        <w:gridCol w:w="1196"/>
        <w:gridCol w:w="1196"/>
        <w:gridCol w:w="658"/>
        <w:gridCol w:w="538"/>
        <w:gridCol w:w="1497"/>
        <w:gridCol w:w="1258"/>
        <w:gridCol w:w="176"/>
        <w:gridCol w:w="353"/>
        <w:gridCol w:w="353"/>
        <w:gridCol w:w="3575"/>
      </w:tblGrid>
      <w:tr w:rsidR="001400E2" w:rsidRPr="002548EC" w:rsidTr="002548EC">
        <w:trPr>
          <w:trHeight w:val="567"/>
          <w:jc w:val="center"/>
        </w:trPr>
        <w:tc>
          <w:tcPr>
            <w:tcW w:w="6872" w:type="dxa"/>
            <w:gridSpan w:val="8"/>
            <w:vAlign w:val="center"/>
          </w:tcPr>
          <w:p w:rsidR="00510E55" w:rsidRDefault="00E752FD">
            <w:pPr>
              <w:spacing w:after="0" w:line="240" w:lineRule="auto"/>
              <w:jc w:val="center"/>
              <w:rPr>
                <w:rFonts w:cs="Arial"/>
                <w:sz w:val="24"/>
                <w:szCs w:val="24"/>
              </w:rPr>
            </w:pPr>
            <w:r w:rsidRPr="00E752FD">
              <w:rPr>
                <w:rFonts w:ascii="Arial" w:hAnsi="Arial" w:cs="Arial"/>
                <w:b/>
                <w:sz w:val="24"/>
                <w:szCs w:val="24"/>
              </w:rPr>
              <w:lastRenderedPageBreak/>
              <w:t>REPORT DOCUMENTATION PAGE</w:t>
            </w:r>
          </w:p>
        </w:tc>
        <w:tc>
          <w:tcPr>
            <w:tcW w:w="3928" w:type="dxa"/>
            <w:gridSpan w:val="2"/>
            <w:vAlign w:val="center"/>
          </w:tcPr>
          <w:p w:rsidR="00207B49" w:rsidRPr="002548EC" w:rsidRDefault="00E752FD" w:rsidP="002548EC">
            <w:pPr>
              <w:spacing w:after="0" w:line="240" w:lineRule="auto"/>
              <w:jc w:val="center"/>
              <w:rPr>
                <w:rFonts w:ascii="Arial" w:hAnsi="Arial" w:cs="Arial"/>
                <w:i/>
                <w:sz w:val="18"/>
                <w:szCs w:val="18"/>
              </w:rPr>
            </w:pPr>
            <w:r w:rsidRPr="00E752FD">
              <w:rPr>
                <w:rFonts w:ascii="Arial" w:hAnsi="Arial" w:cs="Arial"/>
                <w:i/>
                <w:sz w:val="18"/>
                <w:szCs w:val="18"/>
              </w:rPr>
              <w:t>Form Approved</w:t>
            </w:r>
          </w:p>
          <w:p w:rsidR="00207B49" w:rsidRPr="002548EC" w:rsidRDefault="00E752FD" w:rsidP="002548EC">
            <w:pPr>
              <w:spacing w:after="0" w:line="240" w:lineRule="auto"/>
              <w:jc w:val="center"/>
              <w:rPr>
                <w:rFonts w:ascii="Arial" w:hAnsi="Arial" w:cs="Arial"/>
                <w:sz w:val="20"/>
                <w:szCs w:val="20"/>
              </w:rPr>
            </w:pPr>
            <w:r w:rsidRPr="00E752FD">
              <w:rPr>
                <w:rFonts w:ascii="Arial" w:hAnsi="Arial" w:cs="Arial"/>
                <w:i/>
                <w:sz w:val="18"/>
                <w:szCs w:val="18"/>
              </w:rPr>
              <w:t>OMB No. 0704-0188</w:t>
            </w:r>
          </w:p>
        </w:tc>
      </w:tr>
      <w:tr w:rsidR="001400E2" w:rsidRPr="002548EC" w:rsidTr="002548EC">
        <w:trPr>
          <w:trHeight w:val="801"/>
          <w:jc w:val="center"/>
        </w:trPr>
        <w:tc>
          <w:tcPr>
            <w:tcW w:w="10800" w:type="dxa"/>
            <w:gridSpan w:val="10"/>
          </w:tcPr>
          <w:p w:rsidR="00510E55" w:rsidRDefault="00E752FD">
            <w:pPr>
              <w:spacing w:after="0" w:line="240" w:lineRule="auto"/>
              <w:rPr>
                <w:rFonts w:ascii="Arial" w:hAnsi="Arial" w:cs="Arial"/>
                <w:sz w:val="13"/>
                <w:szCs w:val="13"/>
              </w:rPr>
            </w:pPr>
            <w:r w:rsidRPr="00E752FD">
              <w:rPr>
                <w:rFonts w:ascii="Arial" w:hAnsi="Arial" w:cs="Arial"/>
                <w:sz w:val="13"/>
                <w:szCs w:val="13"/>
              </w:rPr>
              <w:t>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the burden, to Department of Defense, Executive Services and Communications Directorate (0704-0188). Respondents should be aware that notwithstanding any other provision of law, no person shall be subject to any penalty for failing to comply with a collection of information if it does not display a currently valid OMB control number.</w:t>
            </w:r>
          </w:p>
          <w:p w:rsidR="00510E55" w:rsidRDefault="00E752FD">
            <w:pPr>
              <w:spacing w:after="0" w:line="240" w:lineRule="auto"/>
              <w:rPr>
                <w:rFonts w:ascii="Arial" w:hAnsi="Arial" w:cs="Arial"/>
                <w:sz w:val="20"/>
                <w:szCs w:val="20"/>
              </w:rPr>
            </w:pPr>
            <w:r w:rsidRPr="00E752FD">
              <w:rPr>
                <w:rFonts w:ascii="Arial" w:hAnsi="Arial" w:cs="Arial"/>
                <w:b/>
                <w:sz w:val="16"/>
                <w:szCs w:val="16"/>
              </w:rPr>
              <w:t>PLEASE DO NOT RETURN YOUR FORM TO THE ABOVE ORGANIZATION</w:t>
            </w:r>
            <w:r w:rsidRPr="00E752FD">
              <w:rPr>
                <w:rFonts w:ascii="Arial" w:hAnsi="Arial" w:cs="Arial"/>
                <w:sz w:val="20"/>
                <w:szCs w:val="20"/>
              </w:rPr>
              <w:t>.</w:t>
            </w:r>
          </w:p>
        </w:tc>
      </w:tr>
      <w:tr w:rsidR="001400E2" w:rsidRPr="002548EC" w:rsidTr="002548EC">
        <w:trPr>
          <w:trHeight w:val="450"/>
          <w:jc w:val="center"/>
        </w:trPr>
        <w:tc>
          <w:tcPr>
            <w:tcW w:w="3050"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w:t>
            </w:r>
            <w:r w:rsidRPr="00E752FD">
              <w:rPr>
                <w:rFonts w:ascii="Arial" w:hAnsi="Arial" w:cs="Arial"/>
                <w:b/>
                <w:sz w:val="16"/>
                <w:szCs w:val="16"/>
              </w:rPr>
              <w:tab/>
              <w:t>REPORT DATE (DD-MM-YYYY)</w:t>
            </w:r>
          </w:p>
          <w:p w:rsidR="00510E55" w:rsidRDefault="00DB7B20">
            <w:pPr>
              <w:spacing w:after="0" w:line="240" w:lineRule="auto"/>
              <w:ind w:left="360"/>
              <w:rPr>
                <w:rFonts w:ascii="Arial" w:hAnsi="Arial" w:cs="Arial"/>
                <w:sz w:val="20"/>
                <w:szCs w:val="20"/>
              </w:rPr>
            </w:pPr>
            <w:fldSimple w:instr=" DOCPROPERTY  &quot;Date completed&quot;  \* MERGEFORMAT ">
              <w:r w:rsidR="00263541" w:rsidRPr="004B5FCD">
                <w:rPr>
                  <w:rFonts w:ascii="Arial" w:hAnsi="Arial" w:cs="Arial"/>
                  <w:sz w:val="20"/>
                  <w:szCs w:val="20"/>
                </w:rPr>
                <w:t>September 2012</w:t>
              </w:r>
            </w:fldSimple>
          </w:p>
        </w:tc>
        <w:tc>
          <w:tcPr>
            <w:tcW w:w="4175" w:type="dxa"/>
            <w:gridSpan w:val="6"/>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2.</w:t>
            </w:r>
            <w:r w:rsidRPr="00E752FD">
              <w:rPr>
                <w:rFonts w:ascii="Arial" w:hAnsi="Arial" w:cs="Arial"/>
                <w:b/>
                <w:sz w:val="16"/>
                <w:szCs w:val="16"/>
              </w:rPr>
              <w:tab/>
              <w:t>REPORT TYPE</w:t>
            </w:r>
          </w:p>
          <w:p w:rsidR="00510E55" w:rsidRDefault="00E752FD">
            <w:pPr>
              <w:spacing w:after="0" w:line="240" w:lineRule="auto"/>
              <w:ind w:left="360"/>
              <w:rPr>
                <w:rFonts w:ascii="Arial" w:hAnsi="Arial" w:cs="Arial"/>
                <w:b/>
                <w:sz w:val="16"/>
                <w:szCs w:val="16"/>
              </w:rPr>
            </w:pPr>
            <w:r w:rsidRPr="00E752FD">
              <w:rPr>
                <w:rFonts w:ascii="Arial" w:hAnsi="Arial" w:cs="Arial"/>
                <w:sz w:val="20"/>
                <w:szCs w:val="20"/>
              </w:rPr>
              <w:t>Technical report</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3.</w:t>
            </w:r>
            <w:r w:rsidRPr="00E752FD">
              <w:rPr>
                <w:rFonts w:ascii="Arial" w:hAnsi="Arial" w:cs="Arial"/>
                <w:b/>
                <w:sz w:val="16"/>
                <w:szCs w:val="16"/>
              </w:rPr>
              <w:tab/>
              <w:t>DATES COVERED (From - To)</w:t>
            </w:r>
          </w:p>
          <w:p w:rsidR="00510E55" w:rsidRDefault="00013EBF">
            <w:pPr>
              <w:spacing w:after="0" w:line="240" w:lineRule="auto"/>
              <w:rPr>
                <w:rFonts w:ascii="Arial" w:hAnsi="Arial" w:cs="Arial"/>
                <w:sz w:val="20"/>
                <w:szCs w:val="20"/>
              </w:rPr>
            </w:pPr>
            <w:r w:rsidRPr="00E752FD">
              <w:rPr>
                <w:rFonts w:ascii="Arial" w:hAnsi="Arial" w:cs="Arial"/>
                <w:sz w:val="20"/>
                <w:szCs w:val="20"/>
              </w:rPr>
              <w:fldChar w:fldCharType="begin">
                <w:ffData>
                  <w:name w:val="Text3"/>
                  <w:enabled/>
                  <w:calcOnExit w:val="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Pr="00E752FD">
              <w:rPr>
                <w:rFonts w:ascii="Arial" w:hAnsi="Arial" w:cs="Arial"/>
                <w:sz w:val="20"/>
                <w:szCs w:val="20"/>
              </w:rPr>
              <w:fldChar w:fldCharType="end"/>
            </w: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4.</w:t>
            </w:r>
            <w:r w:rsidRPr="00E752FD">
              <w:rPr>
                <w:rFonts w:ascii="Arial" w:hAnsi="Arial" w:cs="Arial"/>
                <w:b/>
                <w:sz w:val="16"/>
                <w:szCs w:val="16"/>
              </w:rPr>
              <w:tab/>
              <w:t>TITLE AND SUBTITLE</w:t>
            </w:r>
          </w:p>
          <w:p w:rsidR="00510E55" w:rsidRDefault="0077108B">
            <w:pPr>
              <w:spacing w:after="0" w:line="240" w:lineRule="auto"/>
              <w:ind w:left="360"/>
              <w:rPr>
                <w:rFonts w:ascii="Arial" w:hAnsi="Arial" w:cs="Arial"/>
                <w:sz w:val="20"/>
                <w:szCs w:val="20"/>
              </w:rPr>
            </w:pPr>
            <w:r>
              <w:fldChar w:fldCharType="begin"/>
            </w:r>
            <w:r>
              <w:instrText xml:space="preserve"> TITLE   \* MERGEFORMAT </w:instrText>
            </w:r>
            <w:r>
              <w:fldChar w:fldCharType="separate"/>
            </w:r>
            <w:r w:rsidR="00263541" w:rsidRPr="004B5FCD">
              <w:rPr>
                <w:rFonts w:ascii="Arial" w:hAnsi="Arial" w:cs="Arial"/>
                <w:sz w:val="20"/>
                <w:szCs w:val="20"/>
              </w:rPr>
              <w:t>TurbSim User's Guide: Version 1.06.00</w:t>
            </w:r>
            <w:r>
              <w:rPr>
                <w:rFonts w:ascii="Arial" w:hAnsi="Arial" w:cs="Arial"/>
                <w:sz w:val="20"/>
                <w:szCs w:val="20"/>
              </w:rPr>
              <w:fldChar w:fldCharType="end"/>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5a.</w:t>
            </w:r>
            <w:r w:rsidRPr="00E752FD">
              <w:rPr>
                <w:rFonts w:ascii="Arial" w:hAnsi="Arial" w:cs="Arial"/>
                <w:b/>
                <w:sz w:val="16"/>
                <w:szCs w:val="16"/>
              </w:rPr>
              <w:tab/>
              <w:t>CONTRACT NUMBER</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DE-AC36-08-GO28308</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5b.</w:t>
            </w:r>
            <w:r w:rsidRPr="00E752FD">
              <w:rPr>
                <w:rFonts w:ascii="Arial" w:hAnsi="Arial" w:cs="Arial"/>
                <w:b/>
                <w:sz w:val="16"/>
                <w:szCs w:val="16"/>
              </w:rPr>
              <w:tab/>
              <w:t>GRANT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5c.</w:t>
            </w:r>
            <w:r w:rsidRPr="00E752FD">
              <w:rPr>
                <w:rFonts w:ascii="Arial" w:hAnsi="Arial" w:cs="Arial"/>
                <w:b/>
                <w:sz w:val="16"/>
                <w:szCs w:val="16"/>
              </w:rPr>
              <w:tab/>
              <w:t>PROGRAM ELEMENT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6.</w:t>
            </w:r>
            <w:r w:rsidRPr="00E752FD">
              <w:rPr>
                <w:rFonts w:ascii="Arial" w:hAnsi="Arial" w:cs="Arial"/>
                <w:b/>
                <w:sz w:val="16"/>
                <w:szCs w:val="16"/>
              </w:rPr>
              <w:tab/>
              <w:t>AUTHOR(S)</w:t>
            </w:r>
          </w:p>
          <w:p w:rsidR="00510E55" w:rsidRDefault="002956C5" w:rsidP="00742699">
            <w:pPr>
              <w:spacing w:after="0" w:line="240" w:lineRule="auto"/>
              <w:ind w:left="360"/>
              <w:rPr>
                <w:rFonts w:ascii="Arial" w:hAnsi="Arial" w:cs="Arial"/>
                <w:sz w:val="20"/>
                <w:szCs w:val="20"/>
              </w:rPr>
            </w:pPr>
            <w:r>
              <w:t>B.J. Jonkman, L. Kilcher</w:t>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5d.</w:t>
            </w:r>
            <w:r w:rsidRPr="00E752FD">
              <w:rPr>
                <w:rFonts w:ascii="Arial" w:hAnsi="Arial" w:cs="Arial"/>
                <w:b/>
                <w:sz w:val="16"/>
                <w:szCs w:val="16"/>
              </w:rPr>
              <w:tab/>
              <w:t>PROJECT NUMBER</w:t>
            </w:r>
          </w:p>
          <w:p w:rsidR="00510E55" w:rsidRDefault="00013EBF">
            <w:pPr>
              <w:spacing w:after="0" w:line="240" w:lineRule="auto"/>
              <w:ind w:left="360"/>
              <w:rPr>
                <w:rFonts w:ascii="Arial" w:hAnsi="Arial" w:cs="Arial"/>
                <w:sz w:val="20"/>
                <w:szCs w:val="20"/>
              </w:rPr>
            </w:pPr>
            <w:r w:rsidRPr="00E752FD">
              <w:rPr>
                <w:rFonts w:ascii="Arial" w:hAnsi="Arial" w:cs="Arial"/>
                <w:sz w:val="20"/>
                <w:szCs w:val="20"/>
              </w:rPr>
              <w:fldChar w:fldCharType="begin">
                <w:ffData>
                  <w:name w:val="Text9"/>
                  <w:enabled/>
                  <w:calcOnExit w:val="0"/>
                  <w:textInput>
                    <w:default w:val="NREL/"/>
                    <w:maxLength w:val="2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NREL/</w:t>
            </w:r>
            <w:r w:rsidRPr="00E752FD">
              <w:rPr>
                <w:rFonts w:ascii="Arial" w:hAnsi="Arial" w:cs="Arial"/>
                <w:sz w:val="20"/>
                <w:szCs w:val="20"/>
              </w:rPr>
              <w:fldChar w:fldCharType="end"/>
            </w:r>
            <w:r w:rsidR="0077108B">
              <w:fldChar w:fldCharType="begin"/>
            </w:r>
            <w:r w:rsidR="0077108B">
              <w:instrText xml:space="preserve"> DOCPROPERTY  "Document number"  \* MERGEFORMAT </w:instrText>
            </w:r>
            <w:r w:rsidR="0077108B">
              <w:fldChar w:fldCharType="separate"/>
            </w:r>
            <w:r w:rsidR="00263541" w:rsidRPr="004B5FCD">
              <w:rPr>
                <w:rFonts w:ascii="Arial" w:hAnsi="Arial" w:cs="Arial"/>
                <w:sz w:val="20"/>
                <w:szCs w:val="20"/>
              </w:rPr>
              <w:t>TP-xxx-xxxx</w:t>
            </w:r>
            <w:r w:rsidR="0077108B">
              <w:rPr>
                <w:rFonts w:ascii="Arial" w:hAnsi="Arial" w:cs="Arial"/>
                <w:sz w:val="20"/>
                <w:szCs w:val="20"/>
              </w:rPr>
              <w:fldChar w:fldCharType="end"/>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5e.</w:t>
            </w:r>
            <w:r w:rsidRPr="00E752FD">
              <w:rPr>
                <w:rFonts w:ascii="Arial" w:hAnsi="Arial" w:cs="Arial"/>
                <w:b/>
                <w:sz w:val="16"/>
                <w:szCs w:val="16"/>
              </w:rPr>
              <w:tab/>
              <w:t>TASK NUMBER</w:t>
            </w:r>
          </w:p>
          <w:p w:rsidR="00510E55" w:rsidRDefault="00E752FD" w:rsidP="00A03213">
            <w:pPr>
              <w:spacing w:after="0" w:line="240" w:lineRule="auto"/>
              <w:ind w:left="360"/>
              <w:rPr>
                <w:rFonts w:ascii="Arial" w:hAnsi="Arial" w:cs="Arial"/>
                <w:sz w:val="20"/>
                <w:szCs w:val="20"/>
              </w:rPr>
            </w:pPr>
            <w:r w:rsidRPr="00E752FD">
              <w:rPr>
                <w:rFonts w:ascii="Arial" w:hAnsi="Arial" w:cs="Arial"/>
                <w:sz w:val="20"/>
                <w:szCs w:val="20"/>
              </w:rPr>
              <w:t>WER</w:t>
            </w:r>
            <w:r w:rsidR="00A03213">
              <w:rPr>
                <w:rFonts w:ascii="Arial" w:hAnsi="Arial" w:cs="Arial"/>
                <w:sz w:val="20"/>
                <w:szCs w:val="20"/>
              </w:rPr>
              <w:t>8</w:t>
            </w:r>
            <w:r w:rsidRPr="00E752FD">
              <w:rPr>
                <w:rFonts w:ascii="Arial" w:hAnsi="Arial" w:cs="Arial"/>
                <w:sz w:val="20"/>
                <w:szCs w:val="20"/>
              </w:rPr>
              <w:t>.2</w:t>
            </w:r>
            <w:r w:rsidR="00A03213">
              <w:rPr>
                <w:rFonts w:ascii="Arial" w:hAnsi="Arial" w:cs="Arial"/>
                <w:sz w:val="20"/>
                <w:szCs w:val="20"/>
              </w:rPr>
              <w:t>102</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5f.</w:t>
            </w:r>
            <w:r w:rsidRPr="00E752FD">
              <w:rPr>
                <w:rFonts w:ascii="Arial" w:hAnsi="Arial" w:cs="Arial"/>
                <w:b/>
                <w:sz w:val="16"/>
                <w:szCs w:val="16"/>
              </w:rPr>
              <w:tab/>
              <w:t>WORK UNIT NUMBER</w:t>
            </w:r>
          </w:p>
          <w:p w:rsidR="00510E55" w:rsidRDefault="00510E55">
            <w:pPr>
              <w:spacing w:after="0" w:line="240" w:lineRule="auto"/>
              <w:ind w:left="360"/>
              <w:rPr>
                <w:rFonts w:ascii="Arial" w:hAnsi="Arial" w:cs="Arial"/>
                <w:sz w:val="20"/>
                <w:szCs w:val="20"/>
              </w:rPr>
            </w:pPr>
          </w:p>
        </w:tc>
      </w:tr>
      <w:tr w:rsidR="001400E2" w:rsidRPr="002548EC" w:rsidTr="002548EC">
        <w:trPr>
          <w:trHeight w:val="1188"/>
          <w:jc w:val="center"/>
        </w:trPr>
        <w:tc>
          <w:tcPr>
            <w:tcW w:w="7225" w:type="dxa"/>
            <w:gridSpan w:val="9"/>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7.</w:t>
            </w:r>
            <w:r w:rsidRPr="00E752FD">
              <w:rPr>
                <w:rFonts w:ascii="Arial" w:hAnsi="Arial" w:cs="Arial"/>
                <w:b/>
                <w:sz w:val="16"/>
                <w:szCs w:val="16"/>
              </w:rPr>
              <w:tab/>
              <w:t>PERFORMING ORGANIZATION NAME(S) AND ADDRESS(ES)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Renewable Energy Laboratory</w:t>
            </w:r>
            <w:r w:rsidRPr="00E752FD">
              <w:rPr>
                <w:rFonts w:ascii="Arial" w:hAnsi="Arial" w:cs="Arial"/>
                <w:sz w:val="20"/>
                <w:szCs w:val="20"/>
              </w:rPr>
              <w:br/>
              <w:t>1617 Cole Blvd.</w:t>
            </w:r>
            <w:r w:rsidRPr="00E752FD">
              <w:rPr>
                <w:rFonts w:ascii="Arial" w:hAnsi="Arial" w:cs="Arial"/>
                <w:sz w:val="20"/>
                <w:szCs w:val="20"/>
              </w:rPr>
              <w:br/>
              <w:t>Golden, CO 80401-3393</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8.</w:t>
            </w:r>
            <w:r w:rsidRPr="00E752FD">
              <w:rPr>
                <w:rFonts w:ascii="Arial" w:hAnsi="Arial" w:cs="Arial"/>
                <w:b/>
                <w:sz w:val="16"/>
                <w:szCs w:val="16"/>
              </w:rPr>
              <w:tab/>
              <w:t>PERFORMING ORGANIZATION</w:t>
            </w:r>
            <w:r w:rsidRPr="00E752FD">
              <w:rPr>
                <w:rFonts w:ascii="Arial" w:hAnsi="Arial" w:cs="Arial"/>
                <w:b/>
                <w:sz w:val="16"/>
                <w:szCs w:val="16"/>
              </w:rPr>
              <w:br/>
              <w:t>REPORT NUMBER</w:t>
            </w:r>
          </w:p>
          <w:p w:rsidR="00510E55" w:rsidRDefault="001400E2">
            <w:pPr>
              <w:spacing w:after="0" w:line="240" w:lineRule="auto"/>
              <w:ind w:left="360"/>
              <w:rPr>
                <w:rFonts w:ascii="Arial" w:hAnsi="Arial" w:cs="Arial"/>
                <w:sz w:val="20"/>
                <w:szCs w:val="20"/>
              </w:rPr>
            </w:pPr>
            <w:r w:rsidRPr="002548EC">
              <w:rPr>
                <w:rFonts w:ascii="Arial" w:hAnsi="Arial" w:cs="Arial"/>
                <w:sz w:val="20"/>
                <w:szCs w:val="20"/>
              </w:rPr>
              <w:t>NREL/</w:t>
            </w:r>
            <w:r w:rsidR="0077108B">
              <w:fldChar w:fldCharType="begin"/>
            </w:r>
            <w:r w:rsidR="0077108B">
              <w:instrText xml:space="preserve"> DOCPROPERTY  "Document number"  \* MERGEFORMAT </w:instrText>
            </w:r>
            <w:r w:rsidR="0077108B">
              <w:fldChar w:fldCharType="separate"/>
            </w:r>
            <w:r w:rsidR="00263541" w:rsidRPr="004B5FCD">
              <w:rPr>
                <w:rFonts w:ascii="Arial" w:hAnsi="Arial" w:cs="Arial"/>
                <w:sz w:val="20"/>
                <w:szCs w:val="20"/>
              </w:rPr>
              <w:t>TP-xxx-xxxx</w:t>
            </w:r>
            <w:r w:rsidR="0077108B">
              <w:rPr>
                <w:rFonts w:ascii="Arial" w:hAnsi="Arial" w:cs="Arial"/>
                <w:sz w:val="20"/>
                <w:szCs w:val="20"/>
              </w:rPr>
              <w:fldChar w:fldCharType="end"/>
            </w:r>
          </w:p>
        </w:tc>
      </w:tr>
      <w:tr w:rsidR="001400E2" w:rsidRPr="002548EC" w:rsidTr="002548EC">
        <w:trPr>
          <w:cantSplit/>
          <w:trHeight w:val="603"/>
          <w:jc w:val="center"/>
        </w:trPr>
        <w:tc>
          <w:tcPr>
            <w:tcW w:w="7225" w:type="dxa"/>
            <w:gridSpan w:val="9"/>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9.</w:t>
            </w:r>
            <w:r w:rsidRPr="00E752FD">
              <w:rPr>
                <w:rFonts w:ascii="Arial" w:hAnsi="Arial" w:cs="Arial"/>
                <w:b/>
                <w:sz w:val="16"/>
                <w:szCs w:val="16"/>
              </w:rPr>
              <w:tab/>
              <w:t>SPONSORING/MONITORING AGENCY NAME(S) AND ADDRESS(ES)</w:t>
            </w:r>
          </w:p>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10.</w:t>
            </w:r>
            <w:r w:rsidRPr="00E752FD">
              <w:rPr>
                <w:rFonts w:ascii="Arial" w:hAnsi="Arial" w:cs="Arial"/>
                <w:b/>
                <w:sz w:val="16"/>
                <w:szCs w:val="16"/>
              </w:rPr>
              <w:tab/>
              <w:t>SPONSOR/MONITOR'S ACRONYM(S)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NREL</w:t>
            </w:r>
          </w:p>
        </w:tc>
      </w:tr>
      <w:tr w:rsidR="001400E2" w:rsidRPr="002548EC" w:rsidTr="002548EC">
        <w:trPr>
          <w:cantSplit/>
          <w:trHeight w:val="675"/>
          <w:jc w:val="center"/>
        </w:trPr>
        <w:tc>
          <w:tcPr>
            <w:tcW w:w="7225" w:type="dxa"/>
            <w:gridSpan w:val="9"/>
            <w:vMerge/>
          </w:tcPr>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11.</w:t>
            </w:r>
            <w:r w:rsidRPr="00E752FD">
              <w:rPr>
                <w:rFonts w:ascii="Arial" w:hAnsi="Arial" w:cs="Arial"/>
                <w:b/>
                <w:sz w:val="16"/>
                <w:szCs w:val="16"/>
              </w:rPr>
              <w:tab/>
              <w:t>SPONSORING/MONITORING</w:t>
            </w:r>
            <w:r w:rsidRPr="00E752FD">
              <w:rPr>
                <w:rFonts w:ascii="Arial" w:hAnsi="Arial" w:cs="Arial"/>
                <w:b/>
                <w:sz w:val="16"/>
                <w:szCs w:val="16"/>
              </w:rPr>
              <w:br/>
              <w:t>AGENCY REPORT NUMBER</w:t>
            </w:r>
          </w:p>
          <w:p w:rsidR="00510E55" w:rsidRDefault="00510E55">
            <w:pPr>
              <w:spacing w:after="0" w:line="240" w:lineRule="auto"/>
              <w:rPr>
                <w:rFonts w:ascii="Arial" w:hAnsi="Arial" w:cs="Arial"/>
                <w:sz w:val="20"/>
                <w:szCs w:val="20"/>
              </w:rPr>
            </w:pPr>
          </w:p>
        </w:tc>
      </w:tr>
      <w:tr w:rsidR="001400E2" w:rsidRPr="002548EC" w:rsidTr="002548EC">
        <w:trPr>
          <w:trHeight w:val="85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12.</w:t>
            </w:r>
            <w:r w:rsidRPr="00E752FD">
              <w:rPr>
                <w:rFonts w:ascii="Arial" w:hAnsi="Arial" w:cs="Arial"/>
                <w:b/>
                <w:sz w:val="16"/>
                <w:szCs w:val="16"/>
              </w:rPr>
              <w:tab/>
              <w:t>DISTRIBUTION AVAILABILITY STATEMENT</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Technical Information Service</w:t>
            </w:r>
            <w:r w:rsidRPr="00E752FD">
              <w:rPr>
                <w:rFonts w:ascii="Arial" w:hAnsi="Arial" w:cs="Arial"/>
                <w:sz w:val="20"/>
                <w:szCs w:val="20"/>
              </w:rPr>
              <w:br/>
              <w:t>U.S. Department of Commerce</w:t>
            </w:r>
            <w:r w:rsidRPr="00E752FD">
              <w:rPr>
                <w:rFonts w:ascii="Arial" w:hAnsi="Arial" w:cs="Arial"/>
                <w:sz w:val="20"/>
                <w:szCs w:val="20"/>
              </w:rPr>
              <w:br/>
              <w:t>5285 Port Royal Road</w:t>
            </w:r>
            <w:r w:rsidRPr="00E752FD">
              <w:rPr>
                <w:rFonts w:ascii="Arial" w:hAnsi="Arial" w:cs="Arial"/>
                <w:sz w:val="20"/>
                <w:szCs w:val="20"/>
              </w:rPr>
              <w:br/>
              <w:t>Springfield, VA 22161</w:t>
            </w:r>
          </w:p>
        </w:tc>
      </w:tr>
      <w:tr w:rsidR="001400E2" w:rsidRPr="002548EC" w:rsidTr="002548EC">
        <w:trPr>
          <w:trHeight w:val="504"/>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13.</w:t>
            </w:r>
            <w:r w:rsidRPr="00E752FD">
              <w:rPr>
                <w:rFonts w:ascii="Arial" w:hAnsi="Arial" w:cs="Arial"/>
                <w:b/>
                <w:sz w:val="16"/>
                <w:szCs w:val="16"/>
              </w:rPr>
              <w:tab/>
              <w:t>SUPPLEMENTARY NOTES</w:t>
            </w:r>
          </w:p>
          <w:p w:rsidR="00510E55" w:rsidRDefault="00510E55">
            <w:pPr>
              <w:spacing w:after="0" w:line="240" w:lineRule="auto"/>
              <w:ind w:left="360"/>
              <w:rPr>
                <w:rFonts w:ascii="Arial" w:hAnsi="Arial" w:cs="Arial"/>
                <w:sz w:val="20"/>
                <w:szCs w:val="20"/>
              </w:rPr>
            </w:pPr>
          </w:p>
        </w:tc>
      </w:tr>
      <w:tr w:rsidR="001400E2" w:rsidRPr="002548EC" w:rsidTr="002548EC">
        <w:trPr>
          <w:trHeight w:val="1548"/>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14.</w:t>
            </w:r>
            <w:r w:rsidRPr="00E752FD">
              <w:rPr>
                <w:rFonts w:ascii="Arial" w:hAnsi="Arial" w:cs="Arial"/>
                <w:b/>
                <w:sz w:val="16"/>
                <w:szCs w:val="16"/>
              </w:rPr>
              <w:tab/>
              <w:t>ABSTRACT (Maximum 200 Words)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The TurbSim stochastic inflow turbulence code was developed to provide a numerical simulation of a full-field flow that contains coherent turbulence structures that reflect the proper spatiotemporal turbulent velocity field relationships seen in instabilities associated with nocturnal boundary layer flows. This report provides a user’s guide for the TurbSim code.</w:t>
            </w:r>
          </w:p>
        </w:tc>
      </w:tr>
      <w:tr w:rsidR="001400E2" w:rsidRPr="002548EC" w:rsidTr="002548EC">
        <w:trPr>
          <w:trHeight w:val="67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15.</w:t>
            </w:r>
            <w:r w:rsidRPr="00E752FD">
              <w:rPr>
                <w:rFonts w:ascii="Arial" w:hAnsi="Arial" w:cs="Arial"/>
                <w:b/>
                <w:sz w:val="16"/>
                <w:szCs w:val="16"/>
              </w:rPr>
              <w:tab/>
              <w:t>SUBJECT TERMS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wind turbine design code simulations; inflow turbulence code; TurbSim</w:t>
            </w:r>
          </w:p>
        </w:tc>
      </w:tr>
      <w:tr w:rsidR="001400E2" w:rsidRPr="002548EC" w:rsidTr="002548EC">
        <w:trPr>
          <w:cantSplit/>
          <w:jc w:val="center"/>
        </w:trPr>
        <w:tc>
          <w:tcPr>
            <w:tcW w:w="3588" w:type="dxa"/>
            <w:gridSpan w:val="4"/>
          </w:tcPr>
          <w:p w:rsidR="00510E55" w:rsidRDefault="00E752FD">
            <w:pPr>
              <w:tabs>
                <w:tab w:val="left" w:pos="302"/>
              </w:tabs>
              <w:spacing w:after="0" w:line="240" w:lineRule="auto"/>
              <w:rPr>
                <w:rFonts w:ascii="Arial" w:hAnsi="Arial" w:cs="Arial"/>
                <w:sz w:val="20"/>
                <w:szCs w:val="20"/>
              </w:rPr>
            </w:pPr>
            <w:r w:rsidRPr="00E752FD">
              <w:rPr>
                <w:rFonts w:ascii="Arial" w:hAnsi="Arial" w:cs="Arial"/>
                <w:b/>
                <w:sz w:val="16"/>
                <w:szCs w:val="16"/>
              </w:rPr>
              <w:t>16.</w:t>
            </w:r>
            <w:r w:rsidRPr="00E752FD">
              <w:rPr>
                <w:rFonts w:ascii="Arial" w:hAnsi="Arial" w:cs="Arial"/>
                <w:b/>
                <w:sz w:val="16"/>
                <w:szCs w:val="16"/>
              </w:rPr>
              <w:tab/>
              <w:t>SECURITY CLASSIFICATION OF:</w:t>
            </w:r>
          </w:p>
        </w:tc>
        <w:tc>
          <w:tcPr>
            <w:tcW w:w="1497"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17.</w:t>
            </w:r>
            <w:r w:rsidRPr="00E752FD">
              <w:rPr>
                <w:rFonts w:ascii="Arial" w:hAnsi="Arial" w:cs="Arial"/>
                <w:b/>
                <w:sz w:val="16"/>
                <w:szCs w:val="16"/>
              </w:rPr>
              <w:tab/>
              <w:t>LIMITATION OF ABSTRACT</w:t>
            </w:r>
          </w:p>
          <w:p w:rsidR="00510E55" w:rsidRDefault="00510E55">
            <w:pPr>
              <w:spacing w:after="0" w:line="240" w:lineRule="auto"/>
              <w:rPr>
                <w:rFonts w:ascii="Arial" w:hAnsi="Arial" w:cs="Arial"/>
                <w:sz w:val="20"/>
                <w:szCs w:val="20"/>
              </w:rPr>
            </w:pP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UL</w:t>
            </w:r>
          </w:p>
        </w:tc>
        <w:tc>
          <w:tcPr>
            <w:tcW w:w="1258"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18.</w:t>
            </w:r>
            <w:r w:rsidRPr="00E752FD">
              <w:rPr>
                <w:rFonts w:ascii="Arial" w:hAnsi="Arial" w:cs="Arial"/>
                <w:b/>
                <w:sz w:val="16"/>
                <w:szCs w:val="16"/>
              </w:rPr>
              <w:tab/>
              <w:t>NUMBER OF PAGES</w:t>
            </w:r>
          </w:p>
          <w:p w:rsidR="00510E55" w:rsidRDefault="00510E55">
            <w:pPr>
              <w:spacing w:after="0" w:line="240" w:lineRule="auto"/>
              <w:ind w:left="360"/>
              <w:rPr>
                <w:rFonts w:ascii="Arial" w:hAnsi="Arial" w:cs="Arial"/>
                <w:sz w:val="20"/>
                <w:szCs w:val="20"/>
              </w:rPr>
            </w:pPr>
          </w:p>
        </w:tc>
        <w:tc>
          <w:tcPr>
            <w:tcW w:w="4457" w:type="dxa"/>
            <w:gridSpan w:val="4"/>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19a.</w:t>
            </w:r>
            <w:r w:rsidRPr="00E752FD">
              <w:rPr>
                <w:rFonts w:ascii="Arial" w:hAnsi="Arial" w:cs="Arial"/>
                <w:b/>
                <w:sz w:val="16"/>
                <w:szCs w:val="16"/>
              </w:rPr>
              <w:tab/>
              <w:t>NAME OF RESPONSIBLE PERSON</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230"/>
          <w:jc w:val="center"/>
        </w:trPr>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 REPORT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b. ABSTRACT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gridSpan w:val="2"/>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c. THIS PAGE</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vMerge/>
          </w:tcPr>
          <w:p w:rsidR="00510E55" w:rsidRDefault="00510E55">
            <w:pPr>
              <w:spacing w:after="0" w:line="240" w:lineRule="auto"/>
              <w:rPr>
                <w:rFonts w:ascii="Arial" w:hAnsi="Arial" w:cs="Arial"/>
                <w:sz w:val="20"/>
                <w:szCs w:val="20"/>
              </w:rPr>
            </w:pPr>
          </w:p>
        </w:tc>
      </w:tr>
      <w:tr w:rsidR="001400E2" w:rsidRPr="002548EC" w:rsidTr="002548EC">
        <w:trPr>
          <w:cantSplit/>
          <w:trHeight w:val="435"/>
          <w:jc w:val="center"/>
        </w:trPr>
        <w:tc>
          <w:tcPr>
            <w:tcW w:w="1196" w:type="dxa"/>
            <w:vMerge/>
          </w:tcPr>
          <w:p w:rsidR="00510E55" w:rsidRDefault="00510E55">
            <w:pPr>
              <w:spacing w:after="0" w:line="240" w:lineRule="auto"/>
              <w:rPr>
                <w:rFonts w:ascii="Arial" w:hAnsi="Arial" w:cs="Arial"/>
                <w:sz w:val="20"/>
                <w:szCs w:val="20"/>
              </w:rPr>
            </w:pPr>
          </w:p>
        </w:tc>
        <w:tc>
          <w:tcPr>
            <w:tcW w:w="1196" w:type="dxa"/>
            <w:vMerge/>
          </w:tcPr>
          <w:p w:rsidR="00510E55" w:rsidRDefault="00510E55">
            <w:pPr>
              <w:spacing w:after="0" w:line="240" w:lineRule="auto"/>
              <w:rPr>
                <w:rFonts w:ascii="Arial" w:hAnsi="Arial" w:cs="Arial"/>
                <w:sz w:val="20"/>
                <w:szCs w:val="20"/>
              </w:rPr>
            </w:pPr>
          </w:p>
        </w:tc>
        <w:tc>
          <w:tcPr>
            <w:tcW w:w="1196" w:type="dxa"/>
            <w:gridSpan w:val="2"/>
            <w:vMerge/>
          </w:tcPr>
          <w:p w:rsidR="00510E55" w:rsidRDefault="00510E55">
            <w:pPr>
              <w:spacing w:after="0" w:line="240" w:lineRule="auto"/>
              <w:rPr>
                <w:rFonts w:ascii="Arial" w:hAnsi="Arial" w:cs="Arial"/>
                <w:sz w:val="20"/>
                <w:szCs w:val="20"/>
              </w:rPr>
            </w:pP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19b.</w:t>
            </w:r>
            <w:r w:rsidRPr="00E752FD">
              <w:rPr>
                <w:rFonts w:ascii="Arial" w:hAnsi="Arial" w:cs="Arial"/>
                <w:b/>
                <w:sz w:val="16"/>
                <w:szCs w:val="16"/>
              </w:rPr>
              <w:tab/>
              <w:t>TELEPHONE NUMBER (Include area code)</w:t>
            </w:r>
          </w:p>
          <w:p w:rsidR="00510E55" w:rsidRDefault="00510E55">
            <w:pPr>
              <w:spacing w:after="0" w:line="240" w:lineRule="auto"/>
              <w:ind w:left="360"/>
              <w:rPr>
                <w:rFonts w:ascii="Arial" w:hAnsi="Arial" w:cs="Arial"/>
                <w:sz w:val="20"/>
                <w:szCs w:val="20"/>
              </w:rPr>
            </w:pPr>
          </w:p>
        </w:tc>
      </w:tr>
    </w:tbl>
    <w:p w:rsidR="00510E55" w:rsidRDefault="00E752FD">
      <w:pPr>
        <w:pStyle w:val="NRELText"/>
        <w:jc w:val="right"/>
      </w:pPr>
      <w:r w:rsidRPr="00E752FD">
        <w:rPr>
          <w:b/>
          <w:bCs/>
          <w:sz w:val="14"/>
          <w:szCs w:val="14"/>
        </w:rPr>
        <w:t>Standard Form 298</w:t>
      </w:r>
      <w:r w:rsidRPr="00E752FD">
        <w:rPr>
          <w:sz w:val="14"/>
          <w:szCs w:val="14"/>
        </w:rPr>
        <w:t xml:space="preserve"> (Rev. 8/98)</w:t>
      </w:r>
      <w:r w:rsidRPr="00E752FD">
        <w:rPr>
          <w:sz w:val="14"/>
          <w:szCs w:val="14"/>
        </w:rPr>
        <w:br/>
      </w:r>
      <w:r w:rsidR="001400E2">
        <w:rPr>
          <w:sz w:val="11"/>
        </w:rPr>
        <w:t>Prescribed by ANSI Std. Z39.18</w:t>
      </w:r>
    </w:p>
    <w:sectPr w:rsidR="00510E55" w:rsidSect="00544E9B">
      <w:footerReference w:type="first" r:id="rId504"/>
      <w:pgSz w:w="12240" w:h="15840" w:code="1"/>
      <w:pgMar w:top="720" w:right="720" w:bottom="720" w:left="720" w:header="187" w:footer="547"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08B" w:rsidRDefault="0077108B">
      <w:r>
        <w:separator/>
      </w:r>
    </w:p>
  </w:endnote>
  <w:endnote w:type="continuationSeparator" w:id="0">
    <w:p w:rsidR="0077108B" w:rsidRDefault="00771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 w:fontKey="{A6F66F4F-ED2C-4259-9A07-626ECDC9E82B}"/>
    <w:embedBold r:id="rId2" w:fontKey="{EA1379BB-44B3-4AFD-8DEB-249BDF1116EF}"/>
    <w:embedItalic r:id="rId3" w:fontKey="{E314D34E-D41A-4995-9E03-433F044CD64F}"/>
    <w:embedBoldItalic r:id="rId4" w:fontKey="{9C9E3F2F-66A2-49DA-A405-F148CD75FCCC}"/>
  </w:font>
  <w:font w:name="Helv">
    <w:altName w:val="Arial"/>
    <w:panose1 w:val="020B060402020203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6D6F9E23-D19F-4BAD-9095-C4BD0623DA9D}"/>
  </w:font>
  <w:font w:name="Times">
    <w:altName w:val="Times New Roman"/>
    <w:panose1 w:val="02020603050405020304"/>
    <w:charset w:val="00"/>
    <w:family w:val="roman"/>
    <w:pitch w:val="variable"/>
    <w:sig w:usb0="E0002AFF" w:usb1="C0007841" w:usb2="00000009" w:usb3="00000000" w:csb0="000001FF" w:csb1="00000000"/>
    <w:embedRegular r:id="rId6" w:fontKey="{1EBA77DE-BC57-4171-8FF5-52A9BF4E635E}"/>
  </w:font>
  <w:font w:name="Cambria">
    <w:panose1 w:val="02040503050406030204"/>
    <w:charset w:val="00"/>
    <w:family w:val="roman"/>
    <w:pitch w:val="variable"/>
    <w:sig w:usb0="E00002FF" w:usb1="400004FF" w:usb2="00000000" w:usb3="00000000" w:csb0="0000019F" w:csb1="00000000"/>
    <w:embedRegular r:id="rId7" w:fontKey="{63E180C0-16FA-4852-8B02-624AEBBFEFE2}"/>
    <w:embedBold r:id="rId8" w:fontKey="{C995633C-80E1-40EC-9A20-7F1851DC8C05}"/>
  </w:font>
  <w:font w:name="Cambria Math">
    <w:panose1 w:val="02040503050406030204"/>
    <w:charset w:val="00"/>
    <w:family w:val="roman"/>
    <w:pitch w:val="variable"/>
    <w:sig w:usb0="E00002FF" w:usb1="420024FF" w:usb2="00000000" w:usb3="00000000" w:csb0="0000019F" w:csb1="00000000"/>
    <w:embedItalic r:id="rId9" w:fontKey="{D3E3C5FE-2815-4D08-B73A-D9A4E4C296A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77108B"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55" type="#_x0000_t202" style="position:absolute;margin-left:35.25pt;margin-top:622.5pt;width:418.5pt;height:18pt;z-index:-251653120;mso-position-horizontal-relative:page;mso-position-vertical-relative:page" filled="f" stroked="f">
          <v:textbox style="mso-next-textbox:#_x0000_s2055" inset="0,0,0,0">
            <w:txbxContent>
              <w:p w:rsidR="00263541" w:rsidRPr="002344D8" w:rsidRDefault="00263541" w:rsidP="006B2402">
                <w:pPr>
                  <w:rPr>
                    <w:rFonts w:ascii="Arial" w:hAnsi="Arial" w:cs="Arial"/>
                    <w:b/>
                    <w:color w:val="FFFFFF"/>
                    <w:spacing w:val="-5"/>
                    <w:sz w:val="17"/>
                    <w:szCs w:val="17"/>
                  </w:rPr>
                </w:pPr>
                <w:r w:rsidRPr="00E752FD">
                  <w:rPr>
                    <w:rFonts w:ascii="Arial" w:hAnsi="Arial" w:cs="Arial"/>
                    <w:b/>
                    <w:color w:val="FFFFFF"/>
                    <w:spacing w:val="-5"/>
                    <w:sz w:val="17"/>
                    <w:szCs w:val="17"/>
                  </w:rPr>
                  <w:t xml:space="preserve">NREL is operated </w:t>
                </w:r>
                <w:r>
                  <w:rPr>
                    <w:rFonts w:ascii="Arial" w:hAnsi="Arial" w:cs="Arial"/>
                    <w:b/>
                    <w:color w:val="FFFFFF"/>
                    <w:spacing w:val="-5"/>
                    <w:sz w:val="17"/>
                    <w:szCs w:val="17"/>
                  </w:rPr>
                  <w:t xml:space="preserve">for DOE </w:t>
                </w:r>
                <w:r w:rsidRPr="00E752FD">
                  <w:rPr>
                    <w:rFonts w:ascii="Arial" w:hAnsi="Arial" w:cs="Arial"/>
                    <w:b/>
                    <w:color w:val="FFFFFF"/>
                    <w:spacing w:val="-5"/>
                    <w:sz w:val="17"/>
                    <w:szCs w:val="17"/>
                  </w:rPr>
                  <w:t xml:space="preserve">by </w:t>
                </w:r>
                <w:r>
                  <w:rPr>
                    <w:rFonts w:ascii="Arial" w:hAnsi="Arial" w:cs="Arial"/>
                    <w:b/>
                    <w:color w:val="FFFFFF"/>
                    <w:spacing w:val="-5"/>
                    <w:sz w:val="17"/>
                    <w:szCs w:val="17"/>
                  </w:rPr>
                  <w:t>the Alliance for Sustainable Energy, LLC</w:t>
                </w:r>
                <w:r w:rsidRPr="00E752FD">
                  <w:rPr>
                    <w:rFonts w:ascii="Arial" w:hAnsi="Arial" w:cs="Arial"/>
                    <w:b/>
                    <w:color w:val="FFFFFF"/>
                    <w:spacing w:val="-5"/>
                    <w:sz w:val="17"/>
                    <w:szCs w:val="17"/>
                  </w:rPr>
                  <w:t xml:space="preserve">     Contract No. DE-AC36-08-GO28308</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77108B"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49" type="#_x0000_t202" style="position:absolute;margin-left:54pt;margin-top:666pt;width:316.8pt;height:99pt;z-index:-251659264;mso-position-horizontal-relative:page;mso-position-vertical-relative:page" filled="f" stroked="f">
          <v:textbox style="mso-next-textbox:#_x0000_s2049" inset=",0">
            <w:txbxContent>
              <w:p w:rsidR="00263541" w:rsidRPr="003F61FE" w:rsidRDefault="00263541" w:rsidP="003F61FE">
                <w:pPr>
                  <w:spacing w:after="120" w:line="240" w:lineRule="auto"/>
                  <w:rPr>
                    <w:rFonts w:ascii="Arial" w:hAnsi="Arial" w:cs="Arial"/>
                    <w:b/>
                    <w:sz w:val="18"/>
                    <w:szCs w:val="18"/>
                  </w:rPr>
                </w:pPr>
                <w:r w:rsidRPr="003F61FE">
                  <w:rPr>
                    <w:rFonts w:ascii="Arial" w:hAnsi="Arial" w:cs="Arial"/>
                    <w:b/>
                    <w:sz w:val="24"/>
                    <w:szCs w:val="24"/>
                  </w:rPr>
                  <w:t>National Renewable Energy Laboratory</w:t>
                </w:r>
                <w:r w:rsidRPr="003F61FE">
                  <w:rPr>
                    <w:rFonts w:ascii="Arial" w:hAnsi="Arial" w:cs="Arial"/>
                    <w:b/>
                    <w:sz w:val="18"/>
                    <w:szCs w:val="18"/>
                  </w:rPr>
                  <w:br/>
                  <w:t>1617 Cole Boulevard, Golden, Colorado 80401-3393</w:t>
                </w:r>
                <w:r w:rsidRPr="003F61FE">
                  <w:rPr>
                    <w:rFonts w:ascii="Arial" w:hAnsi="Arial" w:cs="Arial"/>
                    <w:b/>
                    <w:sz w:val="18"/>
                    <w:szCs w:val="18"/>
                  </w:rPr>
                  <w:br/>
                  <w:t xml:space="preserve">303-275-3000 </w:t>
                </w:r>
                <w:r w:rsidRPr="003F61FE">
                  <w:rPr>
                    <w:rFonts w:ascii="Arial" w:hAnsi="Arial" w:cs="Arial"/>
                    <w:b/>
                    <w:sz w:val="18"/>
                    <w:szCs w:val="18"/>
                  </w:rPr>
                  <w:sym w:font="Symbol" w:char="F0B7"/>
                </w:r>
                <w:r w:rsidRPr="003F61FE">
                  <w:rPr>
                    <w:rFonts w:ascii="Arial" w:hAnsi="Arial" w:cs="Arial"/>
                    <w:b/>
                    <w:sz w:val="18"/>
                    <w:szCs w:val="18"/>
                  </w:rPr>
                  <w:t xml:space="preserve"> www.nrel.gov</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Operated for the U.S. Department of Energy</w:t>
                </w:r>
                <w:r w:rsidRPr="003F61FE">
                  <w:rPr>
                    <w:rFonts w:ascii="Arial" w:hAnsi="Arial" w:cs="Arial"/>
                    <w:sz w:val="18"/>
                    <w:szCs w:val="18"/>
                  </w:rPr>
                  <w:br/>
                  <w:t>Office of Energy Efficiency and Renewable Energy</w:t>
                </w:r>
                <w:r w:rsidRPr="003F61FE">
                  <w:rPr>
                    <w:rFonts w:ascii="Arial" w:hAnsi="Arial" w:cs="Arial"/>
                    <w:sz w:val="18"/>
                    <w:szCs w:val="18"/>
                  </w:rPr>
                  <w:br/>
                  <w:t>by the Alliance for Sustainable Energy, LLC</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Contract No. DE-AC36-08-GO28308</w:t>
                </w:r>
              </w:p>
            </w:txbxContent>
          </v:textbox>
          <w10:wrap anchorx="page" anchory="page"/>
          <w10:anchorlock/>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325CE8">
    <w:pPr>
      <w:pStyle w:val="Footer"/>
      <w:rPr>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4730E">
      <w:rPr>
        <w:rStyle w:val="PageNumber"/>
        <w:noProof/>
        <w:sz w:val="18"/>
        <w:szCs w:val="18"/>
      </w:rPr>
      <w:t>iv</w:t>
    </w:r>
    <w:r w:rsidRPr="00325CE8">
      <w:rPr>
        <w:rStyle w:val="PageNumber"/>
        <w:sz w:val="18"/>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4730E">
      <w:rPr>
        <w:rStyle w:val="PageNumber"/>
        <w:noProof/>
        <w:sz w:val="18"/>
        <w:szCs w:val="18"/>
      </w:rPr>
      <w:t>ix</w:t>
    </w:r>
    <w:r w:rsidRPr="00325CE8">
      <w:rPr>
        <w:rStyle w:val="PageNumber"/>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4730E">
      <w:rPr>
        <w:rStyle w:val="PageNumber"/>
        <w:noProof/>
        <w:sz w:val="18"/>
        <w:szCs w:val="18"/>
      </w:rPr>
      <w:t>9</w:t>
    </w:r>
    <w:r w:rsidRPr="00325CE8">
      <w:rPr>
        <w:rStyle w:val="PageNumber"/>
        <w:sz w:val="18"/>
        <w:szCs w:val="18"/>
      </w:rPr>
      <w:fldChar w:fldCharType="end"/>
    </w:r>
    <w:bookmarkStart w:id="275" w:name="_Toc111947829"/>
    <w:bookmarkStart w:id="276" w:name="_Toc128452701"/>
    <w:bookmarkEnd w:id="275"/>
    <w:bookmarkEnd w:id="276"/>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F1147-E(12/2004)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F1147-E(12/2004)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08B" w:rsidRDefault="0077108B">
      <w:r>
        <w:separator/>
      </w:r>
    </w:p>
  </w:footnote>
  <w:footnote w:type="continuationSeparator" w:id="0">
    <w:p w:rsidR="0077108B" w:rsidRDefault="0077108B">
      <w:r>
        <w:continuationSeparator/>
      </w:r>
    </w:p>
  </w:footnote>
  <w:footnote w:id="1">
    <w:p w:rsidR="00263541" w:rsidRDefault="00263541">
      <w:pPr>
        <w:pStyle w:val="FootnoteText"/>
      </w:pPr>
      <w:r>
        <w:rPr>
          <w:rStyle w:val="FootnoteReference"/>
        </w:rPr>
        <w:footnoteRef/>
      </w:r>
      <w:r>
        <w:t xml:space="preserve"> This model differs slightly from the original neutral spectra defined by Kaimal.</w:t>
      </w:r>
    </w:p>
  </w:footnote>
  <w:footnote w:id="2">
    <w:p w:rsidR="00263541" w:rsidRDefault="00263541" w:rsidP="00743815">
      <w:pPr>
        <w:pStyle w:val="FootnoteText"/>
      </w:pPr>
      <w:r>
        <w:rPr>
          <w:rStyle w:val="FootnoteReference"/>
        </w:rPr>
        <w:footnoteRef/>
      </w:r>
      <w:r>
        <w:t xml:space="preserve"> As a general rule of thumb, the number 30 is the dividing line between large and small sample statistics.</w:t>
      </w:r>
    </w:p>
  </w:footnote>
  <w:footnote w:id="3">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Pr>
          <w:i/>
        </w:rPr>
        <w:t>W</w:t>
      </w:r>
      <w:r w:rsidRPr="00A629E0">
        <w:rPr>
          <w:i/>
        </w:rPr>
        <w:t> = 3.</w:t>
      </w:r>
    </w:p>
  </w:footnote>
  <w:footnote w:id="4">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77108B">
    <w:pPr>
      <w:pStyle w:val="Header"/>
    </w:pPr>
    <w:r>
      <w:rPr>
        <w:noProof/>
      </w:rPr>
      <w:pict>
        <v:shapetype id="_x0000_t202" coordsize="21600,21600" o:spt="202" path="m,l,21600r21600,l21600,xe">
          <v:stroke joinstyle="miter"/>
          <v:path gradientshapeok="t" o:connecttype="rect"/>
        </v:shapetype>
        <v:shape id="_x0000_s2053" type="#_x0000_t202" style="position:absolute;margin-left:62.1pt;margin-top:-.75pt;width:270pt;height:63pt;z-index:-251655168" filled="f" stroked="f">
          <v:textbox style="mso-next-textbox:#_x0000_s2053" inset="0,0,0,0">
            <w:txbxContent>
              <w:p w:rsidR="00263541" w:rsidRDefault="00263541" w:rsidP="006B2402">
                <w:pPr>
                  <w:rPr>
                    <w:rFonts w:ascii="Arial" w:hAnsi="Arial" w:cs="Arial"/>
                    <w:b/>
                    <w:color w:val="FFFFFF"/>
                    <w:spacing w:val="-4"/>
                    <w:sz w:val="28"/>
                    <w:szCs w:val="28"/>
                  </w:rPr>
                </w:pPr>
                <w:r>
                  <w:rPr>
                    <w:rFonts w:ascii="Arial" w:hAnsi="Arial" w:cs="Arial"/>
                    <w:b/>
                    <w:color w:val="FFFFFF"/>
                    <w:spacing w:val="-4"/>
                    <w:sz w:val="28"/>
                    <w:szCs w:val="28"/>
                  </w:rPr>
                  <w:t>National Renewable Energy Laboratory</w:t>
                </w:r>
              </w:p>
              <w:p w:rsidR="00263541" w:rsidRDefault="00263541" w:rsidP="006B2402">
                <w:pPr>
                  <w:spacing w:before="180"/>
                  <w:ind w:left="720"/>
                  <w:rPr>
                    <w:rFonts w:ascii="Arial" w:hAnsi="Arial" w:cs="Arial"/>
                    <w:b/>
                    <w:i/>
                    <w:color w:val="2453A3"/>
                  </w:rPr>
                </w:pPr>
                <w:r>
                  <w:rPr>
                    <w:rFonts w:ascii="Arial" w:hAnsi="Arial" w:cs="Arial"/>
                    <w:b/>
                    <w:i/>
                    <w:color w:val="2453A3"/>
                  </w:rPr>
                  <w:t>Innovation for Our Energy Future</w:t>
                </w:r>
              </w:p>
            </w:txbxContent>
          </v:textbox>
        </v:shape>
      </w:pict>
    </w:r>
    <w:r>
      <w:rPr>
        <w:noProof/>
      </w:rPr>
      <w:pict>
        <v:shape id="_x0000_s2054" type="#_x0000_t202" style="position:absolute;margin-left:300.6pt;margin-top:-18pt;width:207pt;height:36pt;z-index:-251654144" filled="f" stroked="f">
          <v:textbox style="mso-next-textbox:#_x0000_s2054" inset="0,0,0,0">
            <w:txbxContent>
              <w:p w:rsidR="00263541" w:rsidRDefault="00263541" w:rsidP="006B2402">
                <w:pPr>
                  <w:jc w:val="right"/>
                  <w:rPr>
                    <w:rFonts w:ascii="Arial" w:hAnsi="Arial" w:cs="Arial"/>
                    <w:b/>
                    <w:i/>
                    <w:color w:val="FFFFFF"/>
                    <w:spacing w:val="-5"/>
                    <w:sz w:val="15"/>
                    <w:szCs w:val="15"/>
                  </w:rPr>
                </w:pPr>
                <w:r>
                  <w:rPr>
                    <w:rFonts w:ascii="Arial" w:hAnsi="Arial" w:cs="Arial"/>
                    <w:b/>
                    <w:i/>
                    <w:color w:val="FFFFFF"/>
                    <w:spacing w:val="-5"/>
                    <w:sz w:val="15"/>
                    <w:szCs w:val="15"/>
                  </w:rPr>
                  <w:t>A national laboratory of the U.S. Department of Energy</w:t>
                </w:r>
                <w:r>
                  <w:rPr>
                    <w:rFonts w:ascii="Arial" w:hAnsi="Arial" w:cs="Arial"/>
                    <w:b/>
                    <w:i/>
                    <w:color w:val="FFFFFF"/>
                    <w:spacing w:val="-5"/>
                    <w:sz w:val="15"/>
                    <w:szCs w:val="15"/>
                  </w:rPr>
                  <w:br/>
                  <w:t>Office of Energy Efficiency &amp; Renewable Energy</w:t>
                </w:r>
              </w:p>
            </w:txbxContent>
          </v:textbox>
        </v:shape>
      </w:pict>
    </w:r>
    <w:r w:rsidR="00263541">
      <w:rPr>
        <w:noProof/>
      </w:rPr>
      <w:drawing>
        <wp:anchor distT="0" distB="0" distL="114300" distR="114300" simplePos="0" relativeHeight="251660288" behindDoc="1" locked="0" layoutInCell="1" allowOverlap="1" wp14:anchorId="37A9D0ED" wp14:editId="08C0DDD5">
          <wp:simplePos x="0" y="0"/>
          <wp:positionH relativeFrom="page">
            <wp:posOffset>0</wp:posOffset>
          </wp:positionH>
          <wp:positionV relativeFrom="page">
            <wp:posOffset>0</wp:posOffset>
          </wp:positionV>
          <wp:extent cx="7772400" cy="10074910"/>
          <wp:effectExtent l="19050" t="0" r="0" b="0"/>
          <wp:wrapNone/>
          <wp:docPr id="244" name="Picture 244" descr="NREL Repor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Cover 150 color adj"/>
                  <pic:cNvPicPr>
                    <a:picLocks noChangeAspect="1" noChangeArrowheads="1"/>
                  </pic:cNvPicPr>
                </pic:nvPicPr>
                <pic:blipFill>
                  <a:blip r:embed="rId1"/>
                  <a:srcRect/>
                  <a:stretch>
                    <a:fillRect/>
                  </a:stretch>
                </pic:blipFill>
                <pic:spPr bwMode="auto">
                  <a:xfrm>
                    <a:off x="0" y="0"/>
                    <a:ext cx="7772400" cy="1007491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26354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6F4C92" w:rsidRDefault="00263541" w:rsidP="006F4C92">
    <w:pPr>
      <w:pStyle w:val="Header"/>
      <w:jc w:val="center"/>
      <w:rPr>
        <w:rFonts w:ascii="Arial" w:hAnsi="Arial" w:cs="Arial"/>
        <w:b/>
        <w:color w:val="999999"/>
        <w:sz w:val="48"/>
        <w:szCs w:val="4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F82E66"/>
    <w:multiLevelType w:val="multilevel"/>
    <w:tmpl w:val="D8A0F4E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1">
    <w:nsid w:val="06B61405"/>
    <w:multiLevelType w:val="multilevel"/>
    <w:tmpl w:val="3DFA02B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08E1554E"/>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3">
    <w:nsid w:val="12283D06"/>
    <w:multiLevelType w:val="hybridMultilevel"/>
    <w:tmpl w:val="56905C7C"/>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1D4B740C"/>
    <w:multiLevelType w:val="multilevel"/>
    <w:tmpl w:val="9222AA6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1E834348"/>
    <w:multiLevelType w:val="hybridMultilevel"/>
    <w:tmpl w:val="A3F4517A"/>
    <w:lvl w:ilvl="0" w:tplc="4F5C08F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4EA5451"/>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2963680E"/>
    <w:multiLevelType w:val="hybridMultilevel"/>
    <w:tmpl w:val="71AC685E"/>
    <w:lvl w:ilvl="0" w:tplc="0016B116">
      <w:start w:val="1"/>
      <w:numFmt w:val="bullet"/>
      <w:pStyle w:val="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0086D81"/>
    <w:multiLevelType w:val="hybridMultilevel"/>
    <w:tmpl w:val="91E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066BC0"/>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36546972"/>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1">
    <w:nsid w:val="3DF77873"/>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2">
    <w:nsid w:val="3E465213"/>
    <w:multiLevelType w:val="multilevel"/>
    <w:tmpl w:val="064E284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nsid w:val="50093BA2"/>
    <w:multiLevelType w:val="hybridMultilevel"/>
    <w:tmpl w:val="E84E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61061"/>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5">
    <w:nsid w:val="59F858D8"/>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nsid w:val="5DC1715C"/>
    <w:multiLevelType w:val="hybridMultilevel"/>
    <w:tmpl w:val="32E28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250044"/>
    <w:multiLevelType w:val="hybridMultilevel"/>
    <w:tmpl w:val="D8A0F4E4"/>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7662677B"/>
    <w:multiLevelType w:val="multilevel"/>
    <w:tmpl w:val="B4B2C8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9">
    <w:nsid w:val="77497DEB"/>
    <w:multiLevelType w:val="multilevel"/>
    <w:tmpl w:val="FE06E92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nsid w:val="798E0C29"/>
    <w:multiLevelType w:val="hybridMultilevel"/>
    <w:tmpl w:val="707CB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D02D08"/>
    <w:multiLevelType w:val="multilevel"/>
    <w:tmpl w:val="8F6C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7"/>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9"/>
  </w:num>
  <w:num w:numId="15">
    <w:abstractNumId w:val="16"/>
  </w:num>
  <w:num w:numId="16">
    <w:abstractNumId w:val="27"/>
  </w:num>
  <w:num w:numId="17">
    <w:abstractNumId w:val="12"/>
  </w:num>
  <w:num w:numId="18">
    <w:abstractNumId w:val="25"/>
  </w:num>
  <w:num w:numId="19">
    <w:abstractNumId w:val="20"/>
  </w:num>
  <w:num w:numId="20">
    <w:abstractNumId w:val="13"/>
  </w:num>
  <w:num w:numId="21">
    <w:abstractNumId w:val="14"/>
  </w:num>
  <w:num w:numId="22">
    <w:abstractNumId w:val="10"/>
  </w:num>
  <w:num w:numId="23">
    <w:abstractNumId w:val="17"/>
  </w:num>
  <w:num w:numId="24">
    <w:abstractNumId w:val="24"/>
  </w:num>
  <w:num w:numId="25">
    <w:abstractNumId w:val="11"/>
  </w:num>
  <w:num w:numId="26">
    <w:abstractNumId w:val="28"/>
  </w:num>
  <w:num w:numId="27">
    <w:abstractNumId w:val="21"/>
  </w:num>
  <w:num w:numId="28">
    <w:abstractNumId w:val="22"/>
  </w:num>
  <w:num w:numId="29">
    <w:abstractNumId w:val="22"/>
  </w:num>
  <w:num w:numId="30">
    <w:abstractNumId w:val="22"/>
  </w:num>
  <w:num w:numId="31">
    <w:abstractNumId w:val="22"/>
  </w:num>
  <w:num w:numId="32">
    <w:abstractNumId w:val="29"/>
  </w:num>
  <w:num w:numId="33">
    <w:abstractNumId w:val="29"/>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23"/>
  </w:num>
  <w:num w:numId="47">
    <w:abstractNumId w:val="26"/>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intFractionalCharacterWidth/>
  <w:embedTrueTypeFonts/>
  <w:activeWritingStyle w:appName="MSWord" w:lang="en-US" w:vendorID="64" w:dllVersion="131077" w:nlCheck="1" w:checkStyle="1"/>
  <w:activeWritingStyle w:appName="MSWord" w:lang="en-US" w:vendorID="64" w:dllVersion="131078" w:nlCheck="1" w:checkStyle="1"/>
  <w:linkStyles/>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trackRevisions/>
  <w:defaultTabStop w:val="720"/>
  <w:doNotHyphenateCaps/>
  <w:drawingGridHorizontalSpacing w:val="110"/>
  <w:displayHorizontalDrawingGridEvery w:val="0"/>
  <w:displayVerticalDrawingGridEvery w:val="0"/>
  <w:doNotShadeFormData/>
  <w:noPunctuationKerning/>
  <w:characterSpacingControl w:val="doNotCompress"/>
  <w:hdrShapeDefaults>
    <o:shapedefaults v:ext="edit" spidmax="4970"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160"/>
    <w:rsid w:val="00000671"/>
    <w:rsid w:val="00000A0B"/>
    <w:rsid w:val="0000151E"/>
    <w:rsid w:val="000017C9"/>
    <w:rsid w:val="0000275A"/>
    <w:rsid w:val="00002A2B"/>
    <w:rsid w:val="00002DFA"/>
    <w:rsid w:val="00002F5D"/>
    <w:rsid w:val="000046A5"/>
    <w:rsid w:val="0000636F"/>
    <w:rsid w:val="0000708E"/>
    <w:rsid w:val="0000789D"/>
    <w:rsid w:val="00007FC3"/>
    <w:rsid w:val="00011DB8"/>
    <w:rsid w:val="000123B9"/>
    <w:rsid w:val="00012745"/>
    <w:rsid w:val="000132C0"/>
    <w:rsid w:val="000135EF"/>
    <w:rsid w:val="000139C0"/>
    <w:rsid w:val="00013EBF"/>
    <w:rsid w:val="000154B1"/>
    <w:rsid w:val="0001601A"/>
    <w:rsid w:val="00017814"/>
    <w:rsid w:val="0002001D"/>
    <w:rsid w:val="00020611"/>
    <w:rsid w:val="000208BD"/>
    <w:rsid w:val="00021D8B"/>
    <w:rsid w:val="000223B4"/>
    <w:rsid w:val="000231D9"/>
    <w:rsid w:val="000234BC"/>
    <w:rsid w:val="000243F7"/>
    <w:rsid w:val="0002483E"/>
    <w:rsid w:val="00024CE4"/>
    <w:rsid w:val="00025266"/>
    <w:rsid w:val="00026CEB"/>
    <w:rsid w:val="00030E24"/>
    <w:rsid w:val="00031387"/>
    <w:rsid w:val="00031E01"/>
    <w:rsid w:val="00032D07"/>
    <w:rsid w:val="00033C50"/>
    <w:rsid w:val="000342DE"/>
    <w:rsid w:val="000353FD"/>
    <w:rsid w:val="0003658D"/>
    <w:rsid w:val="00036DE0"/>
    <w:rsid w:val="000376E5"/>
    <w:rsid w:val="00041DC8"/>
    <w:rsid w:val="0004213D"/>
    <w:rsid w:val="00044674"/>
    <w:rsid w:val="000452E3"/>
    <w:rsid w:val="00045FF7"/>
    <w:rsid w:val="00046F9E"/>
    <w:rsid w:val="00047659"/>
    <w:rsid w:val="00050112"/>
    <w:rsid w:val="00050820"/>
    <w:rsid w:val="0005127F"/>
    <w:rsid w:val="00052A75"/>
    <w:rsid w:val="00052C9E"/>
    <w:rsid w:val="000534F1"/>
    <w:rsid w:val="00054258"/>
    <w:rsid w:val="00054A5B"/>
    <w:rsid w:val="00055776"/>
    <w:rsid w:val="00060031"/>
    <w:rsid w:val="0006008B"/>
    <w:rsid w:val="000607F2"/>
    <w:rsid w:val="00060CD5"/>
    <w:rsid w:val="00061506"/>
    <w:rsid w:val="0006253A"/>
    <w:rsid w:val="0006747E"/>
    <w:rsid w:val="00070612"/>
    <w:rsid w:val="0007295C"/>
    <w:rsid w:val="0007461F"/>
    <w:rsid w:val="000766EE"/>
    <w:rsid w:val="00076EC7"/>
    <w:rsid w:val="00077191"/>
    <w:rsid w:val="00080685"/>
    <w:rsid w:val="00080EC1"/>
    <w:rsid w:val="0008174A"/>
    <w:rsid w:val="00081F19"/>
    <w:rsid w:val="000834E7"/>
    <w:rsid w:val="0008381F"/>
    <w:rsid w:val="00084129"/>
    <w:rsid w:val="000844A7"/>
    <w:rsid w:val="00084975"/>
    <w:rsid w:val="00085097"/>
    <w:rsid w:val="00086072"/>
    <w:rsid w:val="00086197"/>
    <w:rsid w:val="00086864"/>
    <w:rsid w:val="00090F02"/>
    <w:rsid w:val="000929EE"/>
    <w:rsid w:val="00093273"/>
    <w:rsid w:val="000940AE"/>
    <w:rsid w:val="00095918"/>
    <w:rsid w:val="00096C2D"/>
    <w:rsid w:val="00096EE7"/>
    <w:rsid w:val="0009748E"/>
    <w:rsid w:val="000974AF"/>
    <w:rsid w:val="00097E09"/>
    <w:rsid w:val="00097E8C"/>
    <w:rsid w:val="000A1377"/>
    <w:rsid w:val="000A31BD"/>
    <w:rsid w:val="000A4A7D"/>
    <w:rsid w:val="000A51C0"/>
    <w:rsid w:val="000A59B1"/>
    <w:rsid w:val="000A63D5"/>
    <w:rsid w:val="000A76B9"/>
    <w:rsid w:val="000B04E0"/>
    <w:rsid w:val="000B0A03"/>
    <w:rsid w:val="000B15EB"/>
    <w:rsid w:val="000B162C"/>
    <w:rsid w:val="000B2D2F"/>
    <w:rsid w:val="000B3957"/>
    <w:rsid w:val="000B59A4"/>
    <w:rsid w:val="000B6CEB"/>
    <w:rsid w:val="000B7170"/>
    <w:rsid w:val="000B79BB"/>
    <w:rsid w:val="000B7D00"/>
    <w:rsid w:val="000C0BDA"/>
    <w:rsid w:val="000C1374"/>
    <w:rsid w:val="000C168B"/>
    <w:rsid w:val="000C1A7D"/>
    <w:rsid w:val="000C1BF9"/>
    <w:rsid w:val="000C289E"/>
    <w:rsid w:val="000C293E"/>
    <w:rsid w:val="000C2AB2"/>
    <w:rsid w:val="000C2AD3"/>
    <w:rsid w:val="000C2D90"/>
    <w:rsid w:val="000C3070"/>
    <w:rsid w:val="000C38A6"/>
    <w:rsid w:val="000C5682"/>
    <w:rsid w:val="000C5BD3"/>
    <w:rsid w:val="000C6D45"/>
    <w:rsid w:val="000C713C"/>
    <w:rsid w:val="000C7D86"/>
    <w:rsid w:val="000D0B31"/>
    <w:rsid w:val="000D1055"/>
    <w:rsid w:val="000D10E6"/>
    <w:rsid w:val="000D13D6"/>
    <w:rsid w:val="000D1591"/>
    <w:rsid w:val="000D1C84"/>
    <w:rsid w:val="000D24DC"/>
    <w:rsid w:val="000D3CF6"/>
    <w:rsid w:val="000D52D2"/>
    <w:rsid w:val="000D5B0E"/>
    <w:rsid w:val="000D6925"/>
    <w:rsid w:val="000D7D8F"/>
    <w:rsid w:val="000E01AC"/>
    <w:rsid w:val="000E25A6"/>
    <w:rsid w:val="000E2B25"/>
    <w:rsid w:val="000E2C30"/>
    <w:rsid w:val="000E340E"/>
    <w:rsid w:val="000E38C3"/>
    <w:rsid w:val="000E38CE"/>
    <w:rsid w:val="000E4675"/>
    <w:rsid w:val="000E48D8"/>
    <w:rsid w:val="000E5052"/>
    <w:rsid w:val="000E6289"/>
    <w:rsid w:val="000F1586"/>
    <w:rsid w:val="000F2C3A"/>
    <w:rsid w:val="000F3A06"/>
    <w:rsid w:val="000F3D80"/>
    <w:rsid w:val="000F4033"/>
    <w:rsid w:val="000F433F"/>
    <w:rsid w:val="000F437F"/>
    <w:rsid w:val="000F46E9"/>
    <w:rsid w:val="000F4719"/>
    <w:rsid w:val="000F7D69"/>
    <w:rsid w:val="00100EAD"/>
    <w:rsid w:val="00101FBA"/>
    <w:rsid w:val="00102FA7"/>
    <w:rsid w:val="001030B3"/>
    <w:rsid w:val="001032FC"/>
    <w:rsid w:val="00103F53"/>
    <w:rsid w:val="00104715"/>
    <w:rsid w:val="00107487"/>
    <w:rsid w:val="001075F5"/>
    <w:rsid w:val="001112E6"/>
    <w:rsid w:val="00111BFC"/>
    <w:rsid w:val="00114B95"/>
    <w:rsid w:val="00115188"/>
    <w:rsid w:val="0011635A"/>
    <w:rsid w:val="001177A9"/>
    <w:rsid w:val="00120DDB"/>
    <w:rsid w:val="00120F71"/>
    <w:rsid w:val="001235DE"/>
    <w:rsid w:val="001235E9"/>
    <w:rsid w:val="001247B2"/>
    <w:rsid w:val="00124A30"/>
    <w:rsid w:val="001259AB"/>
    <w:rsid w:val="0012646E"/>
    <w:rsid w:val="00126D9B"/>
    <w:rsid w:val="00131C97"/>
    <w:rsid w:val="001333E9"/>
    <w:rsid w:val="001348EE"/>
    <w:rsid w:val="00135210"/>
    <w:rsid w:val="00135280"/>
    <w:rsid w:val="0013541B"/>
    <w:rsid w:val="001400E2"/>
    <w:rsid w:val="001404A4"/>
    <w:rsid w:val="00141766"/>
    <w:rsid w:val="00142B20"/>
    <w:rsid w:val="00143470"/>
    <w:rsid w:val="0014416A"/>
    <w:rsid w:val="001467E7"/>
    <w:rsid w:val="0014730E"/>
    <w:rsid w:val="00150A74"/>
    <w:rsid w:val="00150B66"/>
    <w:rsid w:val="00151520"/>
    <w:rsid w:val="0015197D"/>
    <w:rsid w:val="001531AE"/>
    <w:rsid w:val="0015337B"/>
    <w:rsid w:val="00153A81"/>
    <w:rsid w:val="00153E0D"/>
    <w:rsid w:val="00154AFB"/>
    <w:rsid w:val="00154B23"/>
    <w:rsid w:val="00154F87"/>
    <w:rsid w:val="001552D8"/>
    <w:rsid w:val="001569CE"/>
    <w:rsid w:val="00156BC6"/>
    <w:rsid w:val="00156EE9"/>
    <w:rsid w:val="001579DC"/>
    <w:rsid w:val="00157F66"/>
    <w:rsid w:val="0016052B"/>
    <w:rsid w:val="00164755"/>
    <w:rsid w:val="00165221"/>
    <w:rsid w:val="00165527"/>
    <w:rsid w:val="001655C5"/>
    <w:rsid w:val="001661CA"/>
    <w:rsid w:val="00170B99"/>
    <w:rsid w:val="00170DC9"/>
    <w:rsid w:val="001714A3"/>
    <w:rsid w:val="001739F3"/>
    <w:rsid w:val="00175EC7"/>
    <w:rsid w:val="00176684"/>
    <w:rsid w:val="00176874"/>
    <w:rsid w:val="00177A2D"/>
    <w:rsid w:val="001807B6"/>
    <w:rsid w:val="00181567"/>
    <w:rsid w:val="00181841"/>
    <w:rsid w:val="00181E3A"/>
    <w:rsid w:val="00182C81"/>
    <w:rsid w:val="0018747B"/>
    <w:rsid w:val="001900A9"/>
    <w:rsid w:val="00190120"/>
    <w:rsid w:val="00190A80"/>
    <w:rsid w:val="00190DBD"/>
    <w:rsid w:val="00191C47"/>
    <w:rsid w:val="00191C81"/>
    <w:rsid w:val="0019245B"/>
    <w:rsid w:val="00192CEC"/>
    <w:rsid w:val="001941B7"/>
    <w:rsid w:val="00194CD6"/>
    <w:rsid w:val="00194EED"/>
    <w:rsid w:val="00195B4F"/>
    <w:rsid w:val="00195CEF"/>
    <w:rsid w:val="00196320"/>
    <w:rsid w:val="00196BBA"/>
    <w:rsid w:val="001A0D2A"/>
    <w:rsid w:val="001A1343"/>
    <w:rsid w:val="001A1B9E"/>
    <w:rsid w:val="001A1D26"/>
    <w:rsid w:val="001A2780"/>
    <w:rsid w:val="001A3F24"/>
    <w:rsid w:val="001A4717"/>
    <w:rsid w:val="001A5D27"/>
    <w:rsid w:val="001A6D8B"/>
    <w:rsid w:val="001A737A"/>
    <w:rsid w:val="001B0430"/>
    <w:rsid w:val="001B1732"/>
    <w:rsid w:val="001B1F1C"/>
    <w:rsid w:val="001B2756"/>
    <w:rsid w:val="001B36E7"/>
    <w:rsid w:val="001B3F22"/>
    <w:rsid w:val="001B4D97"/>
    <w:rsid w:val="001B4E2E"/>
    <w:rsid w:val="001B5671"/>
    <w:rsid w:val="001B5920"/>
    <w:rsid w:val="001B6265"/>
    <w:rsid w:val="001B62C4"/>
    <w:rsid w:val="001B71B0"/>
    <w:rsid w:val="001B7733"/>
    <w:rsid w:val="001B7B3E"/>
    <w:rsid w:val="001C2345"/>
    <w:rsid w:val="001C3A2E"/>
    <w:rsid w:val="001C3B1C"/>
    <w:rsid w:val="001C3F58"/>
    <w:rsid w:val="001C41DB"/>
    <w:rsid w:val="001C4A89"/>
    <w:rsid w:val="001C54EC"/>
    <w:rsid w:val="001C55CD"/>
    <w:rsid w:val="001C745C"/>
    <w:rsid w:val="001C79D4"/>
    <w:rsid w:val="001D14EC"/>
    <w:rsid w:val="001D1512"/>
    <w:rsid w:val="001D1A37"/>
    <w:rsid w:val="001D23F1"/>
    <w:rsid w:val="001D3D0C"/>
    <w:rsid w:val="001D5856"/>
    <w:rsid w:val="001D58A7"/>
    <w:rsid w:val="001D688A"/>
    <w:rsid w:val="001D6F90"/>
    <w:rsid w:val="001D743D"/>
    <w:rsid w:val="001D78C7"/>
    <w:rsid w:val="001E0A8B"/>
    <w:rsid w:val="001E1407"/>
    <w:rsid w:val="001E1E44"/>
    <w:rsid w:val="001E1E65"/>
    <w:rsid w:val="001E269C"/>
    <w:rsid w:val="001E4098"/>
    <w:rsid w:val="001E43C2"/>
    <w:rsid w:val="001E4B1C"/>
    <w:rsid w:val="001E569C"/>
    <w:rsid w:val="001F0090"/>
    <w:rsid w:val="001F029A"/>
    <w:rsid w:val="001F07B6"/>
    <w:rsid w:val="001F0B62"/>
    <w:rsid w:val="001F1DC5"/>
    <w:rsid w:val="001F1E66"/>
    <w:rsid w:val="001F3721"/>
    <w:rsid w:val="001F417E"/>
    <w:rsid w:val="001F4941"/>
    <w:rsid w:val="001F5440"/>
    <w:rsid w:val="001F56B3"/>
    <w:rsid w:val="001F7C29"/>
    <w:rsid w:val="001F7EE1"/>
    <w:rsid w:val="002002B7"/>
    <w:rsid w:val="00201379"/>
    <w:rsid w:val="0020139F"/>
    <w:rsid w:val="002019A8"/>
    <w:rsid w:val="0020250D"/>
    <w:rsid w:val="00202C69"/>
    <w:rsid w:val="00202E0B"/>
    <w:rsid w:val="00203949"/>
    <w:rsid w:val="00204B17"/>
    <w:rsid w:val="002057AD"/>
    <w:rsid w:val="0020582B"/>
    <w:rsid w:val="00206473"/>
    <w:rsid w:val="00206964"/>
    <w:rsid w:val="00206AB7"/>
    <w:rsid w:val="002075CC"/>
    <w:rsid w:val="00207761"/>
    <w:rsid w:val="0020789F"/>
    <w:rsid w:val="00207989"/>
    <w:rsid w:val="00207B49"/>
    <w:rsid w:val="00207EFC"/>
    <w:rsid w:val="00210E89"/>
    <w:rsid w:val="00212698"/>
    <w:rsid w:val="00212C44"/>
    <w:rsid w:val="0021375D"/>
    <w:rsid w:val="002138F1"/>
    <w:rsid w:val="00213C48"/>
    <w:rsid w:val="002140EA"/>
    <w:rsid w:val="00214CD8"/>
    <w:rsid w:val="002150AE"/>
    <w:rsid w:val="0021524E"/>
    <w:rsid w:val="002159D0"/>
    <w:rsid w:val="002167A5"/>
    <w:rsid w:val="00216D26"/>
    <w:rsid w:val="00216FC7"/>
    <w:rsid w:val="00217461"/>
    <w:rsid w:val="00217BF6"/>
    <w:rsid w:val="00220C0E"/>
    <w:rsid w:val="002223A1"/>
    <w:rsid w:val="00222BDD"/>
    <w:rsid w:val="00223542"/>
    <w:rsid w:val="0022412F"/>
    <w:rsid w:val="00225255"/>
    <w:rsid w:val="00225C57"/>
    <w:rsid w:val="00226813"/>
    <w:rsid w:val="00232022"/>
    <w:rsid w:val="0023408A"/>
    <w:rsid w:val="002344D8"/>
    <w:rsid w:val="00234A69"/>
    <w:rsid w:val="002352F0"/>
    <w:rsid w:val="00236448"/>
    <w:rsid w:val="002366B5"/>
    <w:rsid w:val="00236F37"/>
    <w:rsid w:val="00237259"/>
    <w:rsid w:val="00240158"/>
    <w:rsid w:val="00242A86"/>
    <w:rsid w:val="00243A53"/>
    <w:rsid w:val="002479C0"/>
    <w:rsid w:val="0025072A"/>
    <w:rsid w:val="00250DF6"/>
    <w:rsid w:val="00252767"/>
    <w:rsid w:val="002538E9"/>
    <w:rsid w:val="0025429D"/>
    <w:rsid w:val="002548EC"/>
    <w:rsid w:val="00255BFB"/>
    <w:rsid w:val="0025609C"/>
    <w:rsid w:val="002562B9"/>
    <w:rsid w:val="002567BE"/>
    <w:rsid w:val="00256D2F"/>
    <w:rsid w:val="00256E4C"/>
    <w:rsid w:val="0025730C"/>
    <w:rsid w:val="00257556"/>
    <w:rsid w:val="0026080C"/>
    <w:rsid w:val="00260A4A"/>
    <w:rsid w:val="00261A3F"/>
    <w:rsid w:val="00262538"/>
    <w:rsid w:val="00262B61"/>
    <w:rsid w:val="00263541"/>
    <w:rsid w:val="002646ED"/>
    <w:rsid w:val="002648EC"/>
    <w:rsid w:val="002664A6"/>
    <w:rsid w:val="0026666A"/>
    <w:rsid w:val="00266A79"/>
    <w:rsid w:val="002703A2"/>
    <w:rsid w:val="0027182B"/>
    <w:rsid w:val="002737D0"/>
    <w:rsid w:val="00274EF1"/>
    <w:rsid w:val="00275B34"/>
    <w:rsid w:val="002810E8"/>
    <w:rsid w:val="00281A00"/>
    <w:rsid w:val="002822E3"/>
    <w:rsid w:val="00282F7C"/>
    <w:rsid w:val="002858CE"/>
    <w:rsid w:val="00286F81"/>
    <w:rsid w:val="00287D9E"/>
    <w:rsid w:val="002908F0"/>
    <w:rsid w:val="00290905"/>
    <w:rsid w:val="002915D0"/>
    <w:rsid w:val="00292585"/>
    <w:rsid w:val="002929C4"/>
    <w:rsid w:val="00292D19"/>
    <w:rsid w:val="00292FC3"/>
    <w:rsid w:val="002956C5"/>
    <w:rsid w:val="00295C11"/>
    <w:rsid w:val="00295CB7"/>
    <w:rsid w:val="002A1EF6"/>
    <w:rsid w:val="002A2D4B"/>
    <w:rsid w:val="002A3B8F"/>
    <w:rsid w:val="002A5247"/>
    <w:rsid w:val="002A593E"/>
    <w:rsid w:val="002A602E"/>
    <w:rsid w:val="002A6A86"/>
    <w:rsid w:val="002A764B"/>
    <w:rsid w:val="002B19F7"/>
    <w:rsid w:val="002B4947"/>
    <w:rsid w:val="002B5751"/>
    <w:rsid w:val="002B5CF4"/>
    <w:rsid w:val="002B6398"/>
    <w:rsid w:val="002C11AC"/>
    <w:rsid w:val="002C245D"/>
    <w:rsid w:val="002C2B4A"/>
    <w:rsid w:val="002C3383"/>
    <w:rsid w:val="002C44E4"/>
    <w:rsid w:val="002C58E5"/>
    <w:rsid w:val="002C68F9"/>
    <w:rsid w:val="002C69DA"/>
    <w:rsid w:val="002C6D85"/>
    <w:rsid w:val="002C7FDA"/>
    <w:rsid w:val="002D1798"/>
    <w:rsid w:val="002D18A2"/>
    <w:rsid w:val="002D2698"/>
    <w:rsid w:val="002D3528"/>
    <w:rsid w:val="002D47C8"/>
    <w:rsid w:val="002D5163"/>
    <w:rsid w:val="002D5A1D"/>
    <w:rsid w:val="002D6BD8"/>
    <w:rsid w:val="002D7E48"/>
    <w:rsid w:val="002E1B30"/>
    <w:rsid w:val="002E4070"/>
    <w:rsid w:val="002E5B1F"/>
    <w:rsid w:val="002E5BCA"/>
    <w:rsid w:val="002E7083"/>
    <w:rsid w:val="002E7F76"/>
    <w:rsid w:val="002F02EB"/>
    <w:rsid w:val="002F0402"/>
    <w:rsid w:val="002F07A6"/>
    <w:rsid w:val="002F0A5E"/>
    <w:rsid w:val="002F16EF"/>
    <w:rsid w:val="002F2512"/>
    <w:rsid w:val="002F267B"/>
    <w:rsid w:val="002F26F5"/>
    <w:rsid w:val="002F3F1B"/>
    <w:rsid w:val="002F4FA7"/>
    <w:rsid w:val="002F52C8"/>
    <w:rsid w:val="002F57F2"/>
    <w:rsid w:val="002F5ECA"/>
    <w:rsid w:val="002F6DFD"/>
    <w:rsid w:val="002F7035"/>
    <w:rsid w:val="002F7157"/>
    <w:rsid w:val="002F778C"/>
    <w:rsid w:val="002F7940"/>
    <w:rsid w:val="0030016D"/>
    <w:rsid w:val="003019FE"/>
    <w:rsid w:val="00301C9B"/>
    <w:rsid w:val="00301F20"/>
    <w:rsid w:val="00302330"/>
    <w:rsid w:val="003025F5"/>
    <w:rsid w:val="0030412A"/>
    <w:rsid w:val="003042B8"/>
    <w:rsid w:val="00304450"/>
    <w:rsid w:val="003054A6"/>
    <w:rsid w:val="00305711"/>
    <w:rsid w:val="00305BDE"/>
    <w:rsid w:val="0030654C"/>
    <w:rsid w:val="00307192"/>
    <w:rsid w:val="003113FC"/>
    <w:rsid w:val="00312863"/>
    <w:rsid w:val="00314327"/>
    <w:rsid w:val="003148D7"/>
    <w:rsid w:val="00315474"/>
    <w:rsid w:val="003154BE"/>
    <w:rsid w:val="003160CC"/>
    <w:rsid w:val="00316242"/>
    <w:rsid w:val="00317009"/>
    <w:rsid w:val="00317481"/>
    <w:rsid w:val="003201E8"/>
    <w:rsid w:val="0032361C"/>
    <w:rsid w:val="003236CA"/>
    <w:rsid w:val="00323E92"/>
    <w:rsid w:val="00325C66"/>
    <w:rsid w:val="00325CE8"/>
    <w:rsid w:val="0032605C"/>
    <w:rsid w:val="00326983"/>
    <w:rsid w:val="00327271"/>
    <w:rsid w:val="0032752F"/>
    <w:rsid w:val="00327D15"/>
    <w:rsid w:val="00330003"/>
    <w:rsid w:val="00331B6D"/>
    <w:rsid w:val="00333A1A"/>
    <w:rsid w:val="003353B6"/>
    <w:rsid w:val="00335984"/>
    <w:rsid w:val="0034099E"/>
    <w:rsid w:val="00341EDC"/>
    <w:rsid w:val="00342AAB"/>
    <w:rsid w:val="003438F8"/>
    <w:rsid w:val="00345C2C"/>
    <w:rsid w:val="00346CDB"/>
    <w:rsid w:val="00347440"/>
    <w:rsid w:val="00347446"/>
    <w:rsid w:val="00347FEE"/>
    <w:rsid w:val="00352A7B"/>
    <w:rsid w:val="003535FC"/>
    <w:rsid w:val="0035396E"/>
    <w:rsid w:val="00353A73"/>
    <w:rsid w:val="00356720"/>
    <w:rsid w:val="00356918"/>
    <w:rsid w:val="00356F1F"/>
    <w:rsid w:val="003575A3"/>
    <w:rsid w:val="00357897"/>
    <w:rsid w:val="00360EC7"/>
    <w:rsid w:val="00361D35"/>
    <w:rsid w:val="00363577"/>
    <w:rsid w:val="00363A5D"/>
    <w:rsid w:val="003641CA"/>
    <w:rsid w:val="00364861"/>
    <w:rsid w:val="003657AF"/>
    <w:rsid w:val="00366A14"/>
    <w:rsid w:val="00367713"/>
    <w:rsid w:val="00367840"/>
    <w:rsid w:val="003724B1"/>
    <w:rsid w:val="00372817"/>
    <w:rsid w:val="003729AB"/>
    <w:rsid w:val="00372BD1"/>
    <w:rsid w:val="00375B81"/>
    <w:rsid w:val="00375D1B"/>
    <w:rsid w:val="00376194"/>
    <w:rsid w:val="003769E1"/>
    <w:rsid w:val="003775A5"/>
    <w:rsid w:val="00377AFA"/>
    <w:rsid w:val="003803F5"/>
    <w:rsid w:val="003805BC"/>
    <w:rsid w:val="00380AAA"/>
    <w:rsid w:val="00380FB1"/>
    <w:rsid w:val="00382C17"/>
    <w:rsid w:val="003849FA"/>
    <w:rsid w:val="00385452"/>
    <w:rsid w:val="00390FC7"/>
    <w:rsid w:val="00391BB2"/>
    <w:rsid w:val="0039229A"/>
    <w:rsid w:val="003928E6"/>
    <w:rsid w:val="00393C73"/>
    <w:rsid w:val="003954A6"/>
    <w:rsid w:val="003958D2"/>
    <w:rsid w:val="003963DC"/>
    <w:rsid w:val="00397360"/>
    <w:rsid w:val="0039737A"/>
    <w:rsid w:val="003A1476"/>
    <w:rsid w:val="003A2813"/>
    <w:rsid w:val="003A411A"/>
    <w:rsid w:val="003A4C6B"/>
    <w:rsid w:val="003A4F8D"/>
    <w:rsid w:val="003A5089"/>
    <w:rsid w:val="003A5F74"/>
    <w:rsid w:val="003A60E7"/>
    <w:rsid w:val="003A7DB2"/>
    <w:rsid w:val="003B03C7"/>
    <w:rsid w:val="003B0404"/>
    <w:rsid w:val="003B1CE4"/>
    <w:rsid w:val="003B2096"/>
    <w:rsid w:val="003B3E1B"/>
    <w:rsid w:val="003B3EA4"/>
    <w:rsid w:val="003B4A59"/>
    <w:rsid w:val="003B4ED2"/>
    <w:rsid w:val="003B5768"/>
    <w:rsid w:val="003B5990"/>
    <w:rsid w:val="003C1090"/>
    <w:rsid w:val="003C11C2"/>
    <w:rsid w:val="003C2114"/>
    <w:rsid w:val="003C2BCF"/>
    <w:rsid w:val="003C30D6"/>
    <w:rsid w:val="003C35C4"/>
    <w:rsid w:val="003C4958"/>
    <w:rsid w:val="003C5591"/>
    <w:rsid w:val="003C5636"/>
    <w:rsid w:val="003D031B"/>
    <w:rsid w:val="003D06F4"/>
    <w:rsid w:val="003D0916"/>
    <w:rsid w:val="003D0BFC"/>
    <w:rsid w:val="003D2160"/>
    <w:rsid w:val="003D2269"/>
    <w:rsid w:val="003D34AC"/>
    <w:rsid w:val="003D5101"/>
    <w:rsid w:val="003D58D5"/>
    <w:rsid w:val="003D62A0"/>
    <w:rsid w:val="003D6C40"/>
    <w:rsid w:val="003D741C"/>
    <w:rsid w:val="003D749B"/>
    <w:rsid w:val="003D7A0F"/>
    <w:rsid w:val="003E08CF"/>
    <w:rsid w:val="003E0CAC"/>
    <w:rsid w:val="003E10FE"/>
    <w:rsid w:val="003E13D2"/>
    <w:rsid w:val="003E160D"/>
    <w:rsid w:val="003E3363"/>
    <w:rsid w:val="003E4DD9"/>
    <w:rsid w:val="003E5FCB"/>
    <w:rsid w:val="003E6821"/>
    <w:rsid w:val="003E726D"/>
    <w:rsid w:val="003E76E4"/>
    <w:rsid w:val="003E7867"/>
    <w:rsid w:val="003E7F8B"/>
    <w:rsid w:val="003F2160"/>
    <w:rsid w:val="003F4180"/>
    <w:rsid w:val="003F592C"/>
    <w:rsid w:val="003F61FE"/>
    <w:rsid w:val="003F6D62"/>
    <w:rsid w:val="003F7703"/>
    <w:rsid w:val="004000CB"/>
    <w:rsid w:val="00400BF8"/>
    <w:rsid w:val="004015C3"/>
    <w:rsid w:val="00401AC0"/>
    <w:rsid w:val="00403AC5"/>
    <w:rsid w:val="00404F26"/>
    <w:rsid w:val="00405126"/>
    <w:rsid w:val="004112B2"/>
    <w:rsid w:val="0041311C"/>
    <w:rsid w:val="004137BD"/>
    <w:rsid w:val="00413837"/>
    <w:rsid w:val="00414882"/>
    <w:rsid w:val="00414E2E"/>
    <w:rsid w:val="00415025"/>
    <w:rsid w:val="00415107"/>
    <w:rsid w:val="004163A6"/>
    <w:rsid w:val="00416D98"/>
    <w:rsid w:val="004179FA"/>
    <w:rsid w:val="00417B9B"/>
    <w:rsid w:val="004210E7"/>
    <w:rsid w:val="0042367B"/>
    <w:rsid w:val="00424407"/>
    <w:rsid w:val="00425F08"/>
    <w:rsid w:val="00430DAD"/>
    <w:rsid w:val="0043126E"/>
    <w:rsid w:val="00431D49"/>
    <w:rsid w:val="0043297E"/>
    <w:rsid w:val="00432D16"/>
    <w:rsid w:val="00433C40"/>
    <w:rsid w:val="00434E83"/>
    <w:rsid w:val="00437E73"/>
    <w:rsid w:val="004415F9"/>
    <w:rsid w:val="00442734"/>
    <w:rsid w:val="00442F1A"/>
    <w:rsid w:val="004432AB"/>
    <w:rsid w:val="004437E9"/>
    <w:rsid w:val="004438C5"/>
    <w:rsid w:val="00443915"/>
    <w:rsid w:val="0044476F"/>
    <w:rsid w:val="004449B8"/>
    <w:rsid w:val="004459CE"/>
    <w:rsid w:val="004476EE"/>
    <w:rsid w:val="00447928"/>
    <w:rsid w:val="004502BB"/>
    <w:rsid w:val="00450F52"/>
    <w:rsid w:val="00451A67"/>
    <w:rsid w:val="00452ECE"/>
    <w:rsid w:val="00453E61"/>
    <w:rsid w:val="00454DF0"/>
    <w:rsid w:val="00455206"/>
    <w:rsid w:val="004552C3"/>
    <w:rsid w:val="00456B63"/>
    <w:rsid w:val="0045798D"/>
    <w:rsid w:val="004606AF"/>
    <w:rsid w:val="0046075E"/>
    <w:rsid w:val="00461117"/>
    <w:rsid w:val="0046482D"/>
    <w:rsid w:val="00465F04"/>
    <w:rsid w:val="00466189"/>
    <w:rsid w:val="00466482"/>
    <w:rsid w:val="004666A0"/>
    <w:rsid w:val="0046674A"/>
    <w:rsid w:val="00467691"/>
    <w:rsid w:val="00471C25"/>
    <w:rsid w:val="00472158"/>
    <w:rsid w:val="00472C26"/>
    <w:rsid w:val="00473532"/>
    <w:rsid w:val="00473631"/>
    <w:rsid w:val="0047374D"/>
    <w:rsid w:val="00473A04"/>
    <w:rsid w:val="004741EE"/>
    <w:rsid w:val="00474DC8"/>
    <w:rsid w:val="004757E7"/>
    <w:rsid w:val="004765B7"/>
    <w:rsid w:val="0047685C"/>
    <w:rsid w:val="00476E24"/>
    <w:rsid w:val="004776DE"/>
    <w:rsid w:val="00480526"/>
    <w:rsid w:val="00483084"/>
    <w:rsid w:val="004838A2"/>
    <w:rsid w:val="00483AE7"/>
    <w:rsid w:val="00485078"/>
    <w:rsid w:val="00487CE9"/>
    <w:rsid w:val="00490B43"/>
    <w:rsid w:val="00490D2F"/>
    <w:rsid w:val="00491500"/>
    <w:rsid w:val="00493D7D"/>
    <w:rsid w:val="0049409A"/>
    <w:rsid w:val="00495165"/>
    <w:rsid w:val="00495E4C"/>
    <w:rsid w:val="004973F5"/>
    <w:rsid w:val="004A1107"/>
    <w:rsid w:val="004A123B"/>
    <w:rsid w:val="004A1F1A"/>
    <w:rsid w:val="004A255C"/>
    <w:rsid w:val="004A36E3"/>
    <w:rsid w:val="004A3C63"/>
    <w:rsid w:val="004A4088"/>
    <w:rsid w:val="004A40BC"/>
    <w:rsid w:val="004A4EA2"/>
    <w:rsid w:val="004A5223"/>
    <w:rsid w:val="004A59B0"/>
    <w:rsid w:val="004A5F0D"/>
    <w:rsid w:val="004A6730"/>
    <w:rsid w:val="004B01E3"/>
    <w:rsid w:val="004B042A"/>
    <w:rsid w:val="004B0A42"/>
    <w:rsid w:val="004B1CF9"/>
    <w:rsid w:val="004B241A"/>
    <w:rsid w:val="004B2F95"/>
    <w:rsid w:val="004B32EC"/>
    <w:rsid w:val="004B4419"/>
    <w:rsid w:val="004B4D9C"/>
    <w:rsid w:val="004B571A"/>
    <w:rsid w:val="004B5A64"/>
    <w:rsid w:val="004B5FCD"/>
    <w:rsid w:val="004B6B83"/>
    <w:rsid w:val="004C0357"/>
    <w:rsid w:val="004C073B"/>
    <w:rsid w:val="004C0975"/>
    <w:rsid w:val="004C1E23"/>
    <w:rsid w:val="004C4B1E"/>
    <w:rsid w:val="004C7155"/>
    <w:rsid w:val="004D0149"/>
    <w:rsid w:val="004D0A72"/>
    <w:rsid w:val="004D0C31"/>
    <w:rsid w:val="004D108F"/>
    <w:rsid w:val="004D153F"/>
    <w:rsid w:val="004D2767"/>
    <w:rsid w:val="004D27BE"/>
    <w:rsid w:val="004D6617"/>
    <w:rsid w:val="004D76F1"/>
    <w:rsid w:val="004E05A4"/>
    <w:rsid w:val="004E0BEA"/>
    <w:rsid w:val="004E1798"/>
    <w:rsid w:val="004E18AA"/>
    <w:rsid w:val="004E3305"/>
    <w:rsid w:val="004E4BBA"/>
    <w:rsid w:val="004E61D0"/>
    <w:rsid w:val="004E794A"/>
    <w:rsid w:val="004F04B3"/>
    <w:rsid w:val="004F08DC"/>
    <w:rsid w:val="004F0C6C"/>
    <w:rsid w:val="004F0CA6"/>
    <w:rsid w:val="004F0CE1"/>
    <w:rsid w:val="004F1371"/>
    <w:rsid w:val="004F2945"/>
    <w:rsid w:val="004F3BD1"/>
    <w:rsid w:val="004F5DBA"/>
    <w:rsid w:val="004F7673"/>
    <w:rsid w:val="004F7E58"/>
    <w:rsid w:val="00500691"/>
    <w:rsid w:val="005015A0"/>
    <w:rsid w:val="00502CDE"/>
    <w:rsid w:val="00502E14"/>
    <w:rsid w:val="00503ECE"/>
    <w:rsid w:val="00504832"/>
    <w:rsid w:val="0050583D"/>
    <w:rsid w:val="00510E55"/>
    <w:rsid w:val="0051176E"/>
    <w:rsid w:val="00511876"/>
    <w:rsid w:val="00513BB0"/>
    <w:rsid w:val="00513C26"/>
    <w:rsid w:val="00514646"/>
    <w:rsid w:val="00514BC0"/>
    <w:rsid w:val="00515BC2"/>
    <w:rsid w:val="00517334"/>
    <w:rsid w:val="00517934"/>
    <w:rsid w:val="00520E3A"/>
    <w:rsid w:val="00523400"/>
    <w:rsid w:val="0052375A"/>
    <w:rsid w:val="00524459"/>
    <w:rsid w:val="00524E5E"/>
    <w:rsid w:val="00525C1F"/>
    <w:rsid w:val="00526B99"/>
    <w:rsid w:val="0052774F"/>
    <w:rsid w:val="00530008"/>
    <w:rsid w:val="00530198"/>
    <w:rsid w:val="0053027C"/>
    <w:rsid w:val="00531629"/>
    <w:rsid w:val="00531998"/>
    <w:rsid w:val="0053203F"/>
    <w:rsid w:val="005325D6"/>
    <w:rsid w:val="005341D5"/>
    <w:rsid w:val="00535714"/>
    <w:rsid w:val="00535C48"/>
    <w:rsid w:val="005413DB"/>
    <w:rsid w:val="005426F6"/>
    <w:rsid w:val="00543370"/>
    <w:rsid w:val="005438DC"/>
    <w:rsid w:val="00543B26"/>
    <w:rsid w:val="00544E9B"/>
    <w:rsid w:val="00545801"/>
    <w:rsid w:val="0054677B"/>
    <w:rsid w:val="00546FC3"/>
    <w:rsid w:val="00547010"/>
    <w:rsid w:val="005473D7"/>
    <w:rsid w:val="00550391"/>
    <w:rsid w:val="005505B5"/>
    <w:rsid w:val="005510FF"/>
    <w:rsid w:val="005511ED"/>
    <w:rsid w:val="005541BF"/>
    <w:rsid w:val="00554428"/>
    <w:rsid w:val="00554932"/>
    <w:rsid w:val="00554A76"/>
    <w:rsid w:val="00554C5D"/>
    <w:rsid w:val="005559A2"/>
    <w:rsid w:val="00555CC6"/>
    <w:rsid w:val="00557882"/>
    <w:rsid w:val="005600EA"/>
    <w:rsid w:val="00561F26"/>
    <w:rsid w:val="00562113"/>
    <w:rsid w:val="005626C3"/>
    <w:rsid w:val="005629AF"/>
    <w:rsid w:val="00562A95"/>
    <w:rsid w:val="005636B6"/>
    <w:rsid w:val="005641E2"/>
    <w:rsid w:val="00564B8E"/>
    <w:rsid w:val="00564C4F"/>
    <w:rsid w:val="005658E6"/>
    <w:rsid w:val="00565B9A"/>
    <w:rsid w:val="005670CF"/>
    <w:rsid w:val="00567D8B"/>
    <w:rsid w:val="00570604"/>
    <w:rsid w:val="00571742"/>
    <w:rsid w:val="00572501"/>
    <w:rsid w:val="00572A93"/>
    <w:rsid w:val="00572D1B"/>
    <w:rsid w:val="0057638F"/>
    <w:rsid w:val="00576F3E"/>
    <w:rsid w:val="005810AE"/>
    <w:rsid w:val="00581344"/>
    <w:rsid w:val="00582F11"/>
    <w:rsid w:val="0058342C"/>
    <w:rsid w:val="005847BF"/>
    <w:rsid w:val="00584C27"/>
    <w:rsid w:val="00584E07"/>
    <w:rsid w:val="00584E0F"/>
    <w:rsid w:val="00585386"/>
    <w:rsid w:val="005856E2"/>
    <w:rsid w:val="00585881"/>
    <w:rsid w:val="00585C51"/>
    <w:rsid w:val="0058613B"/>
    <w:rsid w:val="0058697F"/>
    <w:rsid w:val="00586DA1"/>
    <w:rsid w:val="00587D59"/>
    <w:rsid w:val="005902A2"/>
    <w:rsid w:val="00590C0E"/>
    <w:rsid w:val="0059161B"/>
    <w:rsid w:val="00592CE5"/>
    <w:rsid w:val="00593A02"/>
    <w:rsid w:val="0059578A"/>
    <w:rsid w:val="0059620D"/>
    <w:rsid w:val="0059740A"/>
    <w:rsid w:val="00597600"/>
    <w:rsid w:val="005A0A64"/>
    <w:rsid w:val="005A1F13"/>
    <w:rsid w:val="005A2817"/>
    <w:rsid w:val="005A2EA7"/>
    <w:rsid w:val="005A3441"/>
    <w:rsid w:val="005A3A90"/>
    <w:rsid w:val="005A43E0"/>
    <w:rsid w:val="005A4BCB"/>
    <w:rsid w:val="005A4E82"/>
    <w:rsid w:val="005A4F33"/>
    <w:rsid w:val="005A5452"/>
    <w:rsid w:val="005A6188"/>
    <w:rsid w:val="005A6F9A"/>
    <w:rsid w:val="005B0347"/>
    <w:rsid w:val="005B1AB8"/>
    <w:rsid w:val="005B1BB2"/>
    <w:rsid w:val="005B304B"/>
    <w:rsid w:val="005B455A"/>
    <w:rsid w:val="005B5125"/>
    <w:rsid w:val="005B67D3"/>
    <w:rsid w:val="005B6B03"/>
    <w:rsid w:val="005B733F"/>
    <w:rsid w:val="005B75B2"/>
    <w:rsid w:val="005C06B9"/>
    <w:rsid w:val="005C0BBF"/>
    <w:rsid w:val="005C1090"/>
    <w:rsid w:val="005C2B3C"/>
    <w:rsid w:val="005C33E9"/>
    <w:rsid w:val="005C5A85"/>
    <w:rsid w:val="005C5B70"/>
    <w:rsid w:val="005C65BC"/>
    <w:rsid w:val="005C676D"/>
    <w:rsid w:val="005C67FA"/>
    <w:rsid w:val="005C70A2"/>
    <w:rsid w:val="005D3C1A"/>
    <w:rsid w:val="005D3FBF"/>
    <w:rsid w:val="005D40FB"/>
    <w:rsid w:val="005D4D0B"/>
    <w:rsid w:val="005D5AA2"/>
    <w:rsid w:val="005D6228"/>
    <w:rsid w:val="005D63FD"/>
    <w:rsid w:val="005D6F6E"/>
    <w:rsid w:val="005D73B1"/>
    <w:rsid w:val="005D76A3"/>
    <w:rsid w:val="005E0424"/>
    <w:rsid w:val="005E2538"/>
    <w:rsid w:val="005E3046"/>
    <w:rsid w:val="005E429C"/>
    <w:rsid w:val="005E42D0"/>
    <w:rsid w:val="005E7FD3"/>
    <w:rsid w:val="005F0915"/>
    <w:rsid w:val="005F186B"/>
    <w:rsid w:val="005F1F79"/>
    <w:rsid w:val="005F210B"/>
    <w:rsid w:val="005F214C"/>
    <w:rsid w:val="005F2A72"/>
    <w:rsid w:val="005F2AAB"/>
    <w:rsid w:val="005F32E3"/>
    <w:rsid w:val="005F382A"/>
    <w:rsid w:val="005F415E"/>
    <w:rsid w:val="005F59CE"/>
    <w:rsid w:val="005F7322"/>
    <w:rsid w:val="005F7472"/>
    <w:rsid w:val="005F7A78"/>
    <w:rsid w:val="005F7E57"/>
    <w:rsid w:val="006002D9"/>
    <w:rsid w:val="006009F8"/>
    <w:rsid w:val="00600AC7"/>
    <w:rsid w:val="00600B39"/>
    <w:rsid w:val="00600B40"/>
    <w:rsid w:val="006018B2"/>
    <w:rsid w:val="00601CA0"/>
    <w:rsid w:val="00602776"/>
    <w:rsid w:val="006032AE"/>
    <w:rsid w:val="00603AAF"/>
    <w:rsid w:val="00603EE1"/>
    <w:rsid w:val="00605579"/>
    <w:rsid w:val="006072E0"/>
    <w:rsid w:val="006077DB"/>
    <w:rsid w:val="00610772"/>
    <w:rsid w:val="0061098B"/>
    <w:rsid w:val="006113E2"/>
    <w:rsid w:val="00613F66"/>
    <w:rsid w:val="00614595"/>
    <w:rsid w:val="00616467"/>
    <w:rsid w:val="00617B37"/>
    <w:rsid w:val="00620CDA"/>
    <w:rsid w:val="006222A0"/>
    <w:rsid w:val="0062295F"/>
    <w:rsid w:val="006245F0"/>
    <w:rsid w:val="00625E87"/>
    <w:rsid w:val="00630191"/>
    <w:rsid w:val="00631516"/>
    <w:rsid w:val="00631717"/>
    <w:rsid w:val="00631C42"/>
    <w:rsid w:val="00632174"/>
    <w:rsid w:val="0063282B"/>
    <w:rsid w:val="006351A5"/>
    <w:rsid w:val="006354DD"/>
    <w:rsid w:val="0063722A"/>
    <w:rsid w:val="006375BB"/>
    <w:rsid w:val="00640FE9"/>
    <w:rsid w:val="006411E7"/>
    <w:rsid w:val="00641CB4"/>
    <w:rsid w:val="00641DD3"/>
    <w:rsid w:val="00644B7F"/>
    <w:rsid w:val="00647959"/>
    <w:rsid w:val="00647A4B"/>
    <w:rsid w:val="00647B51"/>
    <w:rsid w:val="0065288E"/>
    <w:rsid w:val="006532BB"/>
    <w:rsid w:val="00654E3B"/>
    <w:rsid w:val="00655317"/>
    <w:rsid w:val="00656226"/>
    <w:rsid w:val="00657CA6"/>
    <w:rsid w:val="0066062A"/>
    <w:rsid w:val="00660C63"/>
    <w:rsid w:val="006611FF"/>
    <w:rsid w:val="006615D8"/>
    <w:rsid w:val="00661E96"/>
    <w:rsid w:val="0066271C"/>
    <w:rsid w:val="006631D9"/>
    <w:rsid w:val="00664A83"/>
    <w:rsid w:val="00665AC3"/>
    <w:rsid w:val="00665CB4"/>
    <w:rsid w:val="00665CE3"/>
    <w:rsid w:val="00666D95"/>
    <w:rsid w:val="00666FC8"/>
    <w:rsid w:val="0066701B"/>
    <w:rsid w:val="0067185A"/>
    <w:rsid w:val="00671EF1"/>
    <w:rsid w:val="00680D4E"/>
    <w:rsid w:val="00680DE8"/>
    <w:rsid w:val="006814D2"/>
    <w:rsid w:val="00681FCE"/>
    <w:rsid w:val="0068348E"/>
    <w:rsid w:val="0068490E"/>
    <w:rsid w:val="00685A83"/>
    <w:rsid w:val="00687AD7"/>
    <w:rsid w:val="00690604"/>
    <w:rsid w:val="006907B6"/>
    <w:rsid w:val="006916B7"/>
    <w:rsid w:val="0069234C"/>
    <w:rsid w:val="00693831"/>
    <w:rsid w:val="00693ABC"/>
    <w:rsid w:val="00693EE0"/>
    <w:rsid w:val="00693FFA"/>
    <w:rsid w:val="00694C5E"/>
    <w:rsid w:val="00694E56"/>
    <w:rsid w:val="00696CA3"/>
    <w:rsid w:val="00697A36"/>
    <w:rsid w:val="006A036A"/>
    <w:rsid w:val="006A037B"/>
    <w:rsid w:val="006A0DA2"/>
    <w:rsid w:val="006A1506"/>
    <w:rsid w:val="006A2CBA"/>
    <w:rsid w:val="006A31E2"/>
    <w:rsid w:val="006A4A90"/>
    <w:rsid w:val="006A4BBC"/>
    <w:rsid w:val="006A5646"/>
    <w:rsid w:val="006A5F62"/>
    <w:rsid w:val="006A6635"/>
    <w:rsid w:val="006A760D"/>
    <w:rsid w:val="006B1651"/>
    <w:rsid w:val="006B1B73"/>
    <w:rsid w:val="006B1DDA"/>
    <w:rsid w:val="006B2279"/>
    <w:rsid w:val="006B2402"/>
    <w:rsid w:val="006B36E2"/>
    <w:rsid w:val="006B3F17"/>
    <w:rsid w:val="006B50DC"/>
    <w:rsid w:val="006B5256"/>
    <w:rsid w:val="006B554A"/>
    <w:rsid w:val="006B5DDF"/>
    <w:rsid w:val="006B64C2"/>
    <w:rsid w:val="006B77F3"/>
    <w:rsid w:val="006C0D91"/>
    <w:rsid w:val="006C233F"/>
    <w:rsid w:val="006C258D"/>
    <w:rsid w:val="006C3265"/>
    <w:rsid w:val="006C376D"/>
    <w:rsid w:val="006C47B2"/>
    <w:rsid w:val="006C4FDC"/>
    <w:rsid w:val="006C52E5"/>
    <w:rsid w:val="006C5931"/>
    <w:rsid w:val="006C5EA0"/>
    <w:rsid w:val="006D0D5F"/>
    <w:rsid w:val="006D1876"/>
    <w:rsid w:val="006D223F"/>
    <w:rsid w:val="006D275F"/>
    <w:rsid w:val="006D299A"/>
    <w:rsid w:val="006D2A55"/>
    <w:rsid w:val="006D2F90"/>
    <w:rsid w:val="006D4351"/>
    <w:rsid w:val="006D4CC8"/>
    <w:rsid w:val="006D5F5E"/>
    <w:rsid w:val="006D6BA4"/>
    <w:rsid w:val="006D6BCF"/>
    <w:rsid w:val="006E0A0F"/>
    <w:rsid w:val="006E1586"/>
    <w:rsid w:val="006E2C6D"/>
    <w:rsid w:val="006E41ED"/>
    <w:rsid w:val="006E5EEA"/>
    <w:rsid w:val="006E6120"/>
    <w:rsid w:val="006E6276"/>
    <w:rsid w:val="006E6773"/>
    <w:rsid w:val="006E6DE3"/>
    <w:rsid w:val="006E72D5"/>
    <w:rsid w:val="006E7F54"/>
    <w:rsid w:val="006F2999"/>
    <w:rsid w:val="006F2AC9"/>
    <w:rsid w:val="006F4488"/>
    <w:rsid w:val="006F479D"/>
    <w:rsid w:val="006F4C92"/>
    <w:rsid w:val="006F5104"/>
    <w:rsid w:val="006F52E7"/>
    <w:rsid w:val="006F57EA"/>
    <w:rsid w:val="006F5872"/>
    <w:rsid w:val="006F6334"/>
    <w:rsid w:val="006F6659"/>
    <w:rsid w:val="006F6C64"/>
    <w:rsid w:val="006F73C4"/>
    <w:rsid w:val="006F7D44"/>
    <w:rsid w:val="00701111"/>
    <w:rsid w:val="007039BD"/>
    <w:rsid w:val="00703D49"/>
    <w:rsid w:val="00703ED7"/>
    <w:rsid w:val="0070524B"/>
    <w:rsid w:val="00706B5E"/>
    <w:rsid w:val="007100C8"/>
    <w:rsid w:val="007108C3"/>
    <w:rsid w:val="007117FB"/>
    <w:rsid w:val="00711921"/>
    <w:rsid w:val="0071326F"/>
    <w:rsid w:val="00714330"/>
    <w:rsid w:val="00715425"/>
    <w:rsid w:val="007169C4"/>
    <w:rsid w:val="00717292"/>
    <w:rsid w:val="00721CF3"/>
    <w:rsid w:val="00722BB0"/>
    <w:rsid w:val="0072304C"/>
    <w:rsid w:val="00725AD2"/>
    <w:rsid w:val="00726347"/>
    <w:rsid w:val="00726F19"/>
    <w:rsid w:val="00727D0F"/>
    <w:rsid w:val="0073070E"/>
    <w:rsid w:val="007308A2"/>
    <w:rsid w:val="00730AF0"/>
    <w:rsid w:val="00730DE2"/>
    <w:rsid w:val="00731F0F"/>
    <w:rsid w:val="007354DD"/>
    <w:rsid w:val="00737BC5"/>
    <w:rsid w:val="00737FD4"/>
    <w:rsid w:val="007404AE"/>
    <w:rsid w:val="00741227"/>
    <w:rsid w:val="00741883"/>
    <w:rsid w:val="0074217C"/>
    <w:rsid w:val="00742699"/>
    <w:rsid w:val="007437CF"/>
    <w:rsid w:val="00743815"/>
    <w:rsid w:val="007439F8"/>
    <w:rsid w:val="00743DFE"/>
    <w:rsid w:val="00745F27"/>
    <w:rsid w:val="00745F39"/>
    <w:rsid w:val="00747C26"/>
    <w:rsid w:val="00750502"/>
    <w:rsid w:val="00750A90"/>
    <w:rsid w:val="00751DD1"/>
    <w:rsid w:val="007522FC"/>
    <w:rsid w:val="007523AC"/>
    <w:rsid w:val="0075278A"/>
    <w:rsid w:val="00755660"/>
    <w:rsid w:val="00757451"/>
    <w:rsid w:val="00761536"/>
    <w:rsid w:val="0076240C"/>
    <w:rsid w:val="007630FC"/>
    <w:rsid w:val="00763EF2"/>
    <w:rsid w:val="0076467B"/>
    <w:rsid w:val="00765B77"/>
    <w:rsid w:val="00765E0E"/>
    <w:rsid w:val="00766500"/>
    <w:rsid w:val="00766EBA"/>
    <w:rsid w:val="0076720E"/>
    <w:rsid w:val="00767E7E"/>
    <w:rsid w:val="00770084"/>
    <w:rsid w:val="0077108B"/>
    <w:rsid w:val="00772BC7"/>
    <w:rsid w:val="007730E9"/>
    <w:rsid w:val="00774C8D"/>
    <w:rsid w:val="00775606"/>
    <w:rsid w:val="0077606B"/>
    <w:rsid w:val="007760CE"/>
    <w:rsid w:val="007766B3"/>
    <w:rsid w:val="007767C7"/>
    <w:rsid w:val="0078047F"/>
    <w:rsid w:val="00781D84"/>
    <w:rsid w:val="007820A1"/>
    <w:rsid w:val="007821D6"/>
    <w:rsid w:val="0078276F"/>
    <w:rsid w:val="00783DE4"/>
    <w:rsid w:val="00784F78"/>
    <w:rsid w:val="00786B16"/>
    <w:rsid w:val="007871F7"/>
    <w:rsid w:val="00787F08"/>
    <w:rsid w:val="0079091D"/>
    <w:rsid w:val="00791E65"/>
    <w:rsid w:val="007936A8"/>
    <w:rsid w:val="00793A8E"/>
    <w:rsid w:val="00794B69"/>
    <w:rsid w:val="007964B5"/>
    <w:rsid w:val="007967EE"/>
    <w:rsid w:val="00797852"/>
    <w:rsid w:val="00797C48"/>
    <w:rsid w:val="007A0B43"/>
    <w:rsid w:val="007A30D2"/>
    <w:rsid w:val="007A3A78"/>
    <w:rsid w:val="007A7540"/>
    <w:rsid w:val="007A7E1F"/>
    <w:rsid w:val="007B2000"/>
    <w:rsid w:val="007B23BA"/>
    <w:rsid w:val="007B291E"/>
    <w:rsid w:val="007B2F2C"/>
    <w:rsid w:val="007B4AC0"/>
    <w:rsid w:val="007B4B51"/>
    <w:rsid w:val="007B4B7A"/>
    <w:rsid w:val="007B6755"/>
    <w:rsid w:val="007B696B"/>
    <w:rsid w:val="007B7A17"/>
    <w:rsid w:val="007C1A9E"/>
    <w:rsid w:val="007C2B9B"/>
    <w:rsid w:val="007C52F3"/>
    <w:rsid w:val="007C531B"/>
    <w:rsid w:val="007C580D"/>
    <w:rsid w:val="007C5963"/>
    <w:rsid w:val="007C5F58"/>
    <w:rsid w:val="007C68E0"/>
    <w:rsid w:val="007C7243"/>
    <w:rsid w:val="007C7FAE"/>
    <w:rsid w:val="007D01BD"/>
    <w:rsid w:val="007D13C5"/>
    <w:rsid w:val="007D1A53"/>
    <w:rsid w:val="007D3678"/>
    <w:rsid w:val="007D5836"/>
    <w:rsid w:val="007D614E"/>
    <w:rsid w:val="007D6AAE"/>
    <w:rsid w:val="007E05E1"/>
    <w:rsid w:val="007E0784"/>
    <w:rsid w:val="007E0A51"/>
    <w:rsid w:val="007E0D6E"/>
    <w:rsid w:val="007E3AEC"/>
    <w:rsid w:val="007E3D40"/>
    <w:rsid w:val="007E4331"/>
    <w:rsid w:val="007E4E42"/>
    <w:rsid w:val="007E6636"/>
    <w:rsid w:val="007E6C94"/>
    <w:rsid w:val="007E74B0"/>
    <w:rsid w:val="007E7535"/>
    <w:rsid w:val="007F056B"/>
    <w:rsid w:val="007F0EFB"/>
    <w:rsid w:val="007F2434"/>
    <w:rsid w:val="007F28E7"/>
    <w:rsid w:val="007F400F"/>
    <w:rsid w:val="007F40E6"/>
    <w:rsid w:val="007F4637"/>
    <w:rsid w:val="008000F6"/>
    <w:rsid w:val="0080152D"/>
    <w:rsid w:val="00801798"/>
    <w:rsid w:val="008023DA"/>
    <w:rsid w:val="00802818"/>
    <w:rsid w:val="00802F18"/>
    <w:rsid w:val="0080528D"/>
    <w:rsid w:val="00805521"/>
    <w:rsid w:val="00807FCE"/>
    <w:rsid w:val="00813EB0"/>
    <w:rsid w:val="00813EF0"/>
    <w:rsid w:val="008141DD"/>
    <w:rsid w:val="0081652A"/>
    <w:rsid w:val="0082057F"/>
    <w:rsid w:val="008207DB"/>
    <w:rsid w:val="00821A92"/>
    <w:rsid w:val="00822510"/>
    <w:rsid w:val="00822E9C"/>
    <w:rsid w:val="0082335F"/>
    <w:rsid w:val="008255C1"/>
    <w:rsid w:val="00826792"/>
    <w:rsid w:val="00826E46"/>
    <w:rsid w:val="00827FFB"/>
    <w:rsid w:val="008323BF"/>
    <w:rsid w:val="0083340A"/>
    <w:rsid w:val="00834190"/>
    <w:rsid w:val="00835816"/>
    <w:rsid w:val="00837565"/>
    <w:rsid w:val="00837935"/>
    <w:rsid w:val="00837CC6"/>
    <w:rsid w:val="00840CDE"/>
    <w:rsid w:val="008435EC"/>
    <w:rsid w:val="008439EF"/>
    <w:rsid w:val="00843AF1"/>
    <w:rsid w:val="00843C19"/>
    <w:rsid w:val="0084511A"/>
    <w:rsid w:val="00845C4A"/>
    <w:rsid w:val="00846C7C"/>
    <w:rsid w:val="00846DB9"/>
    <w:rsid w:val="008474AF"/>
    <w:rsid w:val="00847547"/>
    <w:rsid w:val="008476CC"/>
    <w:rsid w:val="00850871"/>
    <w:rsid w:val="008510D1"/>
    <w:rsid w:val="0085110B"/>
    <w:rsid w:val="00851553"/>
    <w:rsid w:val="00851A13"/>
    <w:rsid w:val="00851B22"/>
    <w:rsid w:val="00852175"/>
    <w:rsid w:val="008533BD"/>
    <w:rsid w:val="00853B2C"/>
    <w:rsid w:val="0085515C"/>
    <w:rsid w:val="00856077"/>
    <w:rsid w:val="0085615B"/>
    <w:rsid w:val="00856375"/>
    <w:rsid w:val="008567A9"/>
    <w:rsid w:val="00857A06"/>
    <w:rsid w:val="008603EE"/>
    <w:rsid w:val="0086084A"/>
    <w:rsid w:val="00861089"/>
    <w:rsid w:val="00861219"/>
    <w:rsid w:val="008615D0"/>
    <w:rsid w:val="00861AAD"/>
    <w:rsid w:val="008623C0"/>
    <w:rsid w:val="008632FA"/>
    <w:rsid w:val="00866DE2"/>
    <w:rsid w:val="00867DA0"/>
    <w:rsid w:val="00870FF5"/>
    <w:rsid w:val="00872EBC"/>
    <w:rsid w:val="00873799"/>
    <w:rsid w:val="008739FE"/>
    <w:rsid w:val="00873EFE"/>
    <w:rsid w:val="008743D0"/>
    <w:rsid w:val="00875696"/>
    <w:rsid w:val="008756E5"/>
    <w:rsid w:val="0087602B"/>
    <w:rsid w:val="00876E2D"/>
    <w:rsid w:val="008773FF"/>
    <w:rsid w:val="00877602"/>
    <w:rsid w:val="00877BFD"/>
    <w:rsid w:val="00880CBA"/>
    <w:rsid w:val="00881410"/>
    <w:rsid w:val="0088162B"/>
    <w:rsid w:val="00881836"/>
    <w:rsid w:val="008825C9"/>
    <w:rsid w:val="008834EE"/>
    <w:rsid w:val="00884FD8"/>
    <w:rsid w:val="00885F29"/>
    <w:rsid w:val="008863A3"/>
    <w:rsid w:val="008863DB"/>
    <w:rsid w:val="0088774F"/>
    <w:rsid w:val="0089033F"/>
    <w:rsid w:val="0089056E"/>
    <w:rsid w:val="00892A14"/>
    <w:rsid w:val="00893C80"/>
    <w:rsid w:val="00894FC9"/>
    <w:rsid w:val="0089506C"/>
    <w:rsid w:val="008955CA"/>
    <w:rsid w:val="008955DF"/>
    <w:rsid w:val="00895B38"/>
    <w:rsid w:val="00895C13"/>
    <w:rsid w:val="00897266"/>
    <w:rsid w:val="008A062C"/>
    <w:rsid w:val="008A0AEE"/>
    <w:rsid w:val="008A0D5B"/>
    <w:rsid w:val="008A2B71"/>
    <w:rsid w:val="008A3098"/>
    <w:rsid w:val="008A3FC5"/>
    <w:rsid w:val="008A458A"/>
    <w:rsid w:val="008A555B"/>
    <w:rsid w:val="008A61D0"/>
    <w:rsid w:val="008A6F6F"/>
    <w:rsid w:val="008A778B"/>
    <w:rsid w:val="008B32BB"/>
    <w:rsid w:val="008B3A25"/>
    <w:rsid w:val="008B410D"/>
    <w:rsid w:val="008B4EF8"/>
    <w:rsid w:val="008B6411"/>
    <w:rsid w:val="008B6EFB"/>
    <w:rsid w:val="008C0199"/>
    <w:rsid w:val="008C0AF1"/>
    <w:rsid w:val="008C0C25"/>
    <w:rsid w:val="008C33B6"/>
    <w:rsid w:val="008C368B"/>
    <w:rsid w:val="008C3FE8"/>
    <w:rsid w:val="008C5E16"/>
    <w:rsid w:val="008C6455"/>
    <w:rsid w:val="008C686D"/>
    <w:rsid w:val="008C78A5"/>
    <w:rsid w:val="008D167E"/>
    <w:rsid w:val="008D1E08"/>
    <w:rsid w:val="008D2348"/>
    <w:rsid w:val="008D3B7A"/>
    <w:rsid w:val="008D3F62"/>
    <w:rsid w:val="008D4525"/>
    <w:rsid w:val="008D522F"/>
    <w:rsid w:val="008D5671"/>
    <w:rsid w:val="008D60A9"/>
    <w:rsid w:val="008D66B9"/>
    <w:rsid w:val="008E0B3E"/>
    <w:rsid w:val="008E1423"/>
    <w:rsid w:val="008E1A27"/>
    <w:rsid w:val="008E24AB"/>
    <w:rsid w:val="008E29D4"/>
    <w:rsid w:val="008E32F6"/>
    <w:rsid w:val="008E3842"/>
    <w:rsid w:val="008E4CF4"/>
    <w:rsid w:val="008E60B9"/>
    <w:rsid w:val="008E6B28"/>
    <w:rsid w:val="008F0B2A"/>
    <w:rsid w:val="008F0D1D"/>
    <w:rsid w:val="008F0FD3"/>
    <w:rsid w:val="008F2970"/>
    <w:rsid w:val="008F2EBD"/>
    <w:rsid w:val="008F2FC4"/>
    <w:rsid w:val="008F411A"/>
    <w:rsid w:val="008F47D8"/>
    <w:rsid w:val="008F4E62"/>
    <w:rsid w:val="008F6910"/>
    <w:rsid w:val="00901809"/>
    <w:rsid w:val="00901960"/>
    <w:rsid w:val="009021AB"/>
    <w:rsid w:val="0090241C"/>
    <w:rsid w:val="00903D5A"/>
    <w:rsid w:val="00903F90"/>
    <w:rsid w:val="0090578B"/>
    <w:rsid w:val="00905A36"/>
    <w:rsid w:val="00905D4C"/>
    <w:rsid w:val="0090795D"/>
    <w:rsid w:val="00907E9A"/>
    <w:rsid w:val="0091010C"/>
    <w:rsid w:val="009105B6"/>
    <w:rsid w:val="00910EC8"/>
    <w:rsid w:val="0091190E"/>
    <w:rsid w:val="009122DB"/>
    <w:rsid w:val="009129F1"/>
    <w:rsid w:val="00913304"/>
    <w:rsid w:val="0091460D"/>
    <w:rsid w:val="009150DD"/>
    <w:rsid w:val="00916863"/>
    <w:rsid w:val="009168C9"/>
    <w:rsid w:val="0091707E"/>
    <w:rsid w:val="00917AFC"/>
    <w:rsid w:val="00920A9B"/>
    <w:rsid w:val="00920B62"/>
    <w:rsid w:val="00920BEC"/>
    <w:rsid w:val="00920F8C"/>
    <w:rsid w:val="00922A57"/>
    <w:rsid w:val="00923B10"/>
    <w:rsid w:val="00926031"/>
    <w:rsid w:val="009266D5"/>
    <w:rsid w:val="009271B3"/>
    <w:rsid w:val="00930C34"/>
    <w:rsid w:val="00931646"/>
    <w:rsid w:val="0093316B"/>
    <w:rsid w:val="00933253"/>
    <w:rsid w:val="0093406A"/>
    <w:rsid w:val="00935844"/>
    <w:rsid w:val="00935FF5"/>
    <w:rsid w:val="00936B11"/>
    <w:rsid w:val="0093786A"/>
    <w:rsid w:val="00937FD5"/>
    <w:rsid w:val="009427F6"/>
    <w:rsid w:val="009432C6"/>
    <w:rsid w:val="0094436D"/>
    <w:rsid w:val="00944CE7"/>
    <w:rsid w:val="00945D74"/>
    <w:rsid w:val="009468E3"/>
    <w:rsid w:val="0094705E"/>
    <w:rsid w:val="009479B9"/>
    <w:rsid w:val="009507D6"/>
    <w:rsid w:val="00950E12"/>
    <w:rsid w:val="0095154B"/>
    <w:rsid w:val="0095184C"/>
    <w:rsid w:val="009524C4"/>
    <w:rsid w:val="00952C0A"/>
    <w:rsid w:val="009531D4"/>
    <w:rsid w:val="00953C70"/>
    <w:rsid w:val="009560AC"/>
    <w:rsid w:val="009563EE"/>
    <w:rsid w:val="00956C75"/>
    <w:rsid w:val="00957170"/>
    <w:rsid w:val="009578BC"/>
    <w:rsid w:val="0095793F"/>
    <w:rsid w:val="009602FA"/>
    <w:rsid w:val="00960CC7"/>
    <w:rsid w:val="00961DF7"/>
    <w:rsid w:val="00963992"/>
    <w:rsid w:val="00963F92"/>
    <w:rsid w:val="009653E1"/>
    <w:rsid w:val="00966AE3"/>
    <w:rsid w:val="00966B87"/>
    <w:rsid w:val="00971F7B"/>
    <w:rsid w:val="00971FBA"/>
    <w:rsid w:val="0097254C"/>
    <w:rsid w:val="00972EE9"/>
    <w:rsid w:val="00973455"/>
    <w:rsid w:val="009741D9"/>
    <w:rsid w:val="0097435F"/>
    <w:rsid w:val="00976687"/>
    <w:rsid w:val="00976704"/>
    <w:rsid w:val="009767B1"/>
    <w:rsid w:val="0097735E"/>
    <w:rsid w:val="00977AE0"/>
    <w:rsid w:val="00981E73"/>
    <w:rsid w:val="00982326"/>
    <w:rsid w:val="0098256F"/>
    <w:rsid w:val="00982992"/>
    <w:rsid w:val="00982B92"/>
    <w:rsid w:val="00983190"/>
    <w:rsid w:val="009836D6"/>
    <w:rsid w:val="00984215"/>
    <w:rsid w:val="00985D38"/>
    <w:rsid w:val="00985E24"/>
    <w:rsid w:val="00987719"/>
    <w:rsid w:val="00990038"/>
    <w:rsid w:val="00990040"/>
    <w:rsid w:val="009905E5"/>
    <w:rsid w:val="00990D63"/>
    <w:rsid w:val="009911C7"/>
    <w:rsid w:val="00992042"/>
    <w:rsid w:val="009920D9"/>
    <w:rsid w:val="00993765"/>
    <w:rsid w:val="0099508C"/>
    <w:rsid w:val="00996295"/>
    <w:rsid w:val="0099762F"/>
    <w:rsid w:val="009A1315"/>
    <w:rsid w:val="009A1F19"/>
    <w:rsid w:val="009A2812"/>
    <w:rsid w:val="009A3055"/>
    <w:rsid w:val="009A49F1"/>
    <w:rsid w:val="009A656F"/>
    <w:rsid w:val="009A7812"/>
    <w:rsid w:val="009B04EA"/>
    <w:rsid w:val="009B1A44"/>
    <w:rsid w:val="009B2DE1"/>
    <w:rsid w:val="009B3E9B"/>
    <w:rsid w:val="009B4CCF"/>
    <w:rsid w:val="009B7940"/>
    <w:rsid w:val="009C0572"/>
    <w:rsid w:val="009C1263"/>
    <w:rsid w:val="009C1D1D"/>
    <w:rsid w:val="009C2BE0"/>
    <w:rsid w:val="009C2F1D"/>
    <w:rsid w:val="009C4016"/>
    <w:rsid w:val="009C5226"/>
    <w:rsid w:val="009C735F"/>
    <w:rsid w:val="009D0252"/>
    <w:rsid w:val="009D048E"/>
    <w:rsid w:val="009D0BA5"/>
    <w:rsid w:val="009D0DB6"/>
    <w:rsid w:val="009D25B4"/>
    <w:rsid w:val="009D2895"/>
    <w:rsid w:val="009D668F"/>
    <w:rsid w:val="009D66DC"/>
    <w:rsid w:val="009D700D"/>
    <w:rsid w:val="009D7633"/>
    <w:rsid w:val="009D7FD5"/>
    <w:rsid w:val="009E232C"/>
    <w:rsid w:val="009E38FD"/>
    <w:rsid w:val="009E4241"/>
    <w:rsid w:val="009E43B1"/>
    <w:rsid w:val="009E7AB7"/>
    <w:rsid w:val="009E7EBC"/>
    <w:rsid w:val="009F16FD"/>
    <w:rsid w:val="009F3136"/>
    <w:rsid w:val="009F382A"/>
    <w:rsid w:val="009F505B"/>
    <w:rsid w:val="009F5A57"/>
    <w:rsid w:val="009F6235"/>
    <w:rsid w:val="009F64E8"/>
    <w:rsid w:val="009F6B45"/>
    <w:rsid w:val="00A00313"/>
    <w:rsid w:val="00A024FD"/>
    <w:rsid w:val="00A02D22"/>
    <w:rsid w:val="00A03213"/>
    <w:rsid w:val="00A03A66"/>
    <w:rsid w:val="00A050D7"/>
    <w:rsid w:val="00A055F6"/>
    <w:rsid w:val="00A05C49"/>
    <w:rsid w:val="00A06623"/>
    <w:rsid w:val="00A0710E"/>
    <w:rsid w:val="00A07113"/>
    <w:rsid w:val="00A07EE7"/>
    <w:rsid w:val="00A10F22"/>
    <w:rsid w:val="00A1154C"/>
    <w:rsid w:val="00A11EB3"/>
    <w:rsid w:val="00A1224C"/>
    <w:rsid w:val="00A139BA"/>
    <w:rsid w:val="00A13AB2"/>
    <w:rsid w:val="00A1603C"/>
    <w:rsid w:val="00A1609A"/>
    <w:rsid w:val="00A17276"/>
    <w:rsid w:val="00A17FB2"/>
    <w:rsid w:val="00A201F8"/>
    <w:rsid w:val="00A205A1"/>
    <w:rsid w:val="00A2064C"/>
    <w:rsid w:val="00A20D44"/>
    <w:rsid w:val="00A2114C"/>
    <w:rsid w:val="00A225D0"/>
    <w:rsid w:val="00A230CC"/>
    <w:rsid w:val="00A24080"/>
    <w:rsid w:val="00A247B5"/>
    <w:rsid w:val="00A262C8"/>
    <w:rsid w:val="00A26896"/>
    <w:rsid w:val="00A26CB6"/>
    <w:rsid w:val="00A27270"/>
    <w:rsid w:val="00A27ADA"/>
    <w:rsid w:val="00A3159A"/>
    <w:rsid w:val="00A31FC3"/>
    <w:rsid w:val="00A321AA"/>
    <w:rsid w:val="00A323D5"/>
    <w:rsid w:val="00A32747"/>
    <w:rsid w:val="00A3319F"/>
    <w:rsid w:val="00A335B8"/>
    <w:rsid w:val="00A34B6E"/>
    <w:rsid w:val="00A34EDB"/>
    <w:rsid w:val="00A37455"/>
    <w:rsid w:val="00A40124"/>
    <w:rsid w:val="00A413D7"/>
    <w:rsid w:val="00A42F17"/>
    <w:rsid w:val="00A43BA5"/>
    <w:rsid w:val="00A44633"/>
    <w:rsid w:val="00A44765"/>
    <w:rsid w:val="00A44B92"/>
    <w:rsid w:val="00A452AF"/>
    <w:rsid w:val="00A45FB0"/>
    <w:rsid w:val="00A47164"/>
    <w:rsid w:val="00A4741F"/>
    <w:rsid w:val="00A478C7"/>
    <w:rsid w:val="00A52F69"/>
    <w:rsid w:val="00A53C5F"/>
    <w:rsid w:val="00A54021"/>
    <w:rsid w:val="00A54295"/>
    <w:rsid w:val="00A549D8"/>
    <w:rsid w:val="00A554C9"/>
    <w:rsid w:val="00A55836"/>
    <w:rsid w:val="00A56931"/>
    <w:rsid w:val="00A56A11"/>
    <w:rsid w:val="00A57320"/>
    <w:rsid w:val="00A6071D"/>
    <w:rsid w:val="00A618DC"/>
    <w:rsid w:val="00A6192A"/>
    <w:rsid w:val="00A61AD5"/>
    <w:rsid w:val="00A624EC"/>
    <w:rsid w:val="00A62654"/>
    <w:rsid w:val="00A629E0"/>
    <w:rsid w:val="00A62B8A"/>
    <w:rsid w:val="00A62C1F"/>
    <w:rsid w:val="00A637F8"/>
    <w:rsid w:val="00A63997"/>
    <w:rsid w:val="00A63DD6"/>
    <w:rsid w:val="00A6434E"/>
    <w:rsid w:val="00A65313"/>
    <w:rsid w:val="00A6554F"/>
    <w:rsid w:val="00A655C5"/>
    <w:rsid w:val="00A6665B"/>
    <w:rsid w:val="00A67354"/>
    <w:rsid w:val="00A70057"/>
    <w:rsid w:val="00A702D0"/>
    <w:rsid w:val="00A7267A"/>
    <w:rsid w:val="00A76723"/>
    <w:rsid w:val="00A76D9E"/>
    <w:rsid w:val="00A8050F"/>
    <w:rsid w:val="00A80956"/>
    <w:rsid w:val="00A811EF"/>
    <w:rsid w:val="00A82597"/>
    <w:rsid w:val="00A82C89"/>
    <w:rsid w:val="00A85104"/>
    <w:rsid w:val="00A8532B"/>
    <w:rsid w:val="00A8543E"/>
    <w:rsid w:val="00A859BF"/>
    <w:rsid w:val="00A86186"/>
    <w:rsid w:val="00A8670D"/>
    <w:rsid w:val="00A872C2"/>
    <w:rsid w:val="00A8737A"/>
    <w:rsid w:val="00A908AE"/>
    <w:rsid w:val="00A90AF3"/>
    <w:rsid w:val="00A910D1"/>
    <w:rsid w:val="00A914BF"/>
    <w:rsid w:val="00A91624"/>
    <w:rsid w:val="00A918B4"/>
    <w:rsid w:val="00A92345"/>
    <w:rsid w:val="00A93A1D"/>
    <w:rsid w:val="00A9551F"/>
    <w:rsid w:val="00AA051C"/>
    <w:rsid w:val="00AA0C20"/>
    <w:rsid w:val="00AA1AB0"/>
    <w:rsid w:val="00AA2A4F"/>
    <w:rsid w:val="00AA3AAC"/>
    <w:rsid w:val="00AA3B62"/>
    <w:rsid w:val="00AA45B8"/>
    <w:rsid w:val="00AA587B"/>
    <w:rsid w:val="00AA58CA"/>
    <w:rsid w:val="00AA7071"/>
    <w:rsid w:val="00AB09AB"/>
    <w:rsid w:val="00AB1003"/>
    <w:rsid w:val="00AB258B"/>
    <w:rsid w:val="00AB4AD2"/>
    <w:rsid w:val="00AB4F19"/>
    <w:rsid w:val="00AB58C1"/>
    <w:rsid w:val="00AB622B"/>
    <w:rsid w:val="00AB71B8"/>
    <w:rsid w:val="00AC0FC6"/>
    <w:rsid w:val="00AC163E"/>
    <w:rsid w:val="00AC1C72"/>
    <w:rsid w:val="00AC22BD"/>
    <w:rsid w:val="00AC3A74"/>
    <w:rsid w:val="00AC3E98"/>
    <w:rsid w:val="00AC49B1"/>
    <w:rsid w:val="00AC4DF4"/>
    <w:rsid w:val="00AC5103"/>
    <w:rsid w:val="00AC5FBB"/>
    <w:rsid w:val="00AD02CA"/>
    <w:rsid w:val="00AD0BAF"/>
    <w:rsid w:val="00AD0D0C"/>
    <w:rsid w:val="00AD16A0"/>
    <w:rsid w:val="00AD206A"/>
    <w:rsid w:val="00AD2A6E"/>
    <w:rsid w:val="00AD2AE3"/>
    <w:rsid w:val="00AD3725"/>
    <w:rsid w:val="00AD3CD4"/>
    <w:rsid w:val="00AD6E95"/>
    <w:rsid w:val="00AE0585"/>
    <w:rsid w:val="00AE0B37"/>
    <w:rsid w:val="00AE1A3D"/>
    <w:rsid w:val="00AE1C7A"/>
    <w:rsid w:val="00AE25B2"/>
    <w:rsid w:val="00AE2C25"/>
    <w:rsid w:val="00AE4C2F"/>
    <w:rsid w:val="00AE5138"/>
    <w:rsid w:val="00AE5180"/>
    <w:rsid w:val="00AE5572"/>
    <w:rsid w:val="00AF031F"/>
    <w:rsid w:val="00AF09DD"/>
    <w:rsid w:val="00AF0C1F"/>
    <w:rsid w:val="00AF137C"/>
    <w:rsid w:val="00AF1B4E"/>
    <w:rsid w:val="00AF43ED"/>
    <w:rsid w:val="00AF49F0"/>
    <w:rsid w:val="00AF4CDC"/>
    <w:rsid w:val="00AF67E7"/>
    <w:rsid w:val="00AF7210"/>
    <w:rsid w:val="00B00243"/>
    <w:rsid w:val="00B0048D"/>
    <w:rsid w:val="00B019BC"/>
    <w:rsid w:val="00B02D72"/>
    <w:rsid w:val="00B03CA1"/>
    <w:rsid w:val="00B0683C"/>
    <w:rsid w:val="00B07741"/>
    <w:rsid w:val="00B07CCF"/>
    <w:rsid w:val="00B07ECB"/>
    <w:rsid w:val="00B10364"/>
    <w:rsid w:val="00B10CFA"/>
    <w:rsid w:val="00B112A0"/>
    <w:rsid w:val="00B123E7"/>
    <w:rsid w:val="00B132C4"/>
    <w:rsid w:val="00B1458A"/>
    <w:rsid w:val="00B153E5"/>
    <w:rsid w:val="00B1559C"/>
    <w:rsid w:val="00B17CB5"/>
    <w:rsid w:val="00B2211B"/>
    <w:rsid w:val="00B22235"/>
    <w:rsid w:val="00B23DA9"/>
    <w:rsid w:val="00B24847"/>
    <w:rsid w:val="00B275EF"/>
    <w:rsid w:val="00B3024C"/>
    <w:rsid w:val="00B31BE6"/>
    <w:rsid w:val="00B328A5"/>
    <w:rsid w:val="00B336F6"/>
    <w:rsid w:val="00B341B6"/>
    <w:rsid w:val="00B342CB"/>
    <w:rsid w:val="00B34437"/>
    <w:rsid w:val="00B344E7"/>
    <w:rsid w:val="00B34EBC"/>
    <w:rsid w:val="00B36107"/>
    <w:rsid w:val="00B36155"/>
    <w:rsid w:val="00B364A5"/>
    <w:rsid w:val="00B366C6"/>
    <w:rsid w:val="00B400F1"/>
    <w:rsid w:val="00B40CD9"/>
    <w:rsid w:val="00B40D18"/>
    <w:rsid w:val="00B4108B"/>
    <w:rsid w:val="00B413BE"/>
    <w:rsid w:val="00B41F68"/>
    <w:rsid w:val="00B43FAF"/>
    <w:rsid w:val="00B43FB6"/>
    <w:rsid w:val="00B444FA"/>
    <w:rsid w:val="00B44C4F"/>
    <w:rsid w:val="00B472AA"/>
    <w:rsid w:val="00B47708"/>
    <w:rsid w:val="00B501A9"/>
    <w:rsid w:val="00B50703"/>
    <w:rsid w:val="00B507AA"/>
    <w:rsid w:val="00B5083D"/>
    <w:rsid w:val="00B53455"/>
    <w:rsid w:val="00B5401A"/>
    <w:rsid w:val="00B545BB"/>
    <w:rsid w:val="00B54EEC"/>
    <w:rsid w:val="00B55176"/>
    <w:rsid w:val="00B57CE3"/>
    <w:rsid w:val="00B57D49"/>
    <w:rsid w:val="00B60139"/>
    <w:rsid w:val="00B61404"/>
    <w:rsid w:val="00B614C7"/>
    <w:rsid w:val="00B624E0"/>
    <w:rsid w:val="00B6374B"/>
    <w:rsid w:val="00B644A5"/>
    <w:rsid w:val="00B6631D"/>
    <w:rsid w:val="00B66A81"/>
    <w:rsid w:val="00B66D7A"/>
    <w:rsid w:val="00B67CF5"/>
    <w:rsid w:val="00B67DDD"/>
    <w:rsid w:val="00B752B3"/>
    <w:rsid w:val="00B75430"/>
    <w:rsid w:val="00B77BAC"/>
    <w:rsid w:val="00B81705"/>
    <w:rsid w:val="00B81F73"/>
    <w:rsid w:val="00B82847"/>
    <w:rsid w:val="00B83402"/>
    <w:rsid w:val="00B835F3"/>
    <w:rsid w:val="00B8402C"/>
    <w:rsid w:val="00B84211"/>
    <w:rsid w:val="00B84648"/>
    <w:rsid w:val="00B8656D"/>
    <w:rsid w:val="00B875F7"/>
    <w:rsid w:val="00B90618"/>
    <w:rsid w:val="00B911A7"/>
    <w:rsid w:val="00B920B4"/>
    <w:rsid w:val="00B92176"/>
    <w:rsid w:val="00B931A8"/>
    <w:rsid w:val="00B932F0"/>
    <w:rsid w:val="00B940CE"/>
    <w:rsid w:val="00B948BD"/>
    <w:rsid w:val="00B951D2"/>
    <w:rsid w:val="00BA0240"/>
    <w:rsid w:val="00BA0605"/>
    <w:rsid w:val="00BA1DE0"/>
    <w:rsid w:val="00BA24E6"/>
    <w:rsid w:val="00BA2B3B"/>
    <w:rsid w:val="00BA30B7"/>
    <w:rsid w:val="00BA47E6"/>
    <w:rsid w:val="00BA5416"/>
    <w:rsid w:val="00BA568B"/>
    <w:rsid w:val="00BA5CAD"/>
    <w:rsid w:val="00BB16B0"/>
    <w:rsid w:val="00BB18D6"/>
    <w:rsid w:val="00BB1F62"/>
    <w:rsid w:val="00BB5072"/>
    <w:rsid w:val="00BB59CF"/>
    <w:rsid w:val="00BB5EDE"/>
    <w:rsid w:val="00BB6F94"/>
    <w:rsid w:val="00BB79E5"/>
    <w:rsid w:val="00BC38C8"/>
    <w:rsid w:val="00BC391C"/>
    <w:rsid w:val="00BC3FDC"/>
    <w:rsid w:val="00BC4017"/>
    <w:rsid w:val="00BC5439"/>
    <w:rsid w:val="00BC58D7"/>
    <w:rsid w:val="00BC6222"/>
    <w:rsid w:val="00BC6A94"/>
    <w:rsid w:val="00BC6F88"/>
    <w:rsid w:val="00BC7A4B"/>
    <w:rsid w:val="00BC7B95"/>
    <w:rsid w:val="00BD0BAE"/>
    <w:rsid w:val="00BD16E0"/>
    <w:rsid w:val="00BD3B6E"/>
    <w:rsid w:val="00BD4882"/>
    <w:rsid w:val="00BD5B17"/>
    <w:rsid w:val="00BD6653"/>
    <w:rsid w:val="00BE058D"/>
    <w:rsid w:val="00BE1B78"/>
    <w:rsid w:val="00BE1C1F"/>
    <w:rsid w:val="00BE21AD"/>
    <w:rsid w:val="00BE2D4A"/>
    <w:rsid w:val="00BE3345"/>
    <w:rsid w:val="00BE470F"/>
    <w:rsid w:val="00BE58CD"/>
    <w:rsid w:val="00BE5EDB"/>
    <w:rsid w:val="00BE60AA"/>
    <w:rsid w:val="00BE6C07"/>
    <w:rsid w:val="00BF0D98"/>
    <w:rsid w:val="00BF1529"/>
    <w:rsid w:val="00BF2A27"/>
    <w:rsid w:val="00BF2C62"/>
    <w:rsid w:val="00BF3D29"/>
    <w:rsid w:val="00BF4894"/>
    <w:rsid w:val="00BF49CD"/>
    <w:rsid w:val="00BF4B99"/>
    <w:rsid w:val="00BF5A02"/>
    <w:rsid w:val="00BF763A"/>
    <w:rsid w:val="00C016C4"/>
    <w:rsid w:val="00C01E96"/>
    <w:rsid w:val="00C02BFA"/>
    <w:rsid w:val="00C032E9"/>
    <w:rsid w:val="00C114EC"/>
    <w:rsid w:val="00C11AAF"/>
    <w:rsid w:val="00C11AC3"/>
    <w:rsid w:val="00C1299A"/>
    <w:rsid w:val="00C13165"/>
    <w:rsid w:val="00C1563E"/>
    <w:rsid w:val="00C1735C"/>
    <w:rsid w:val="00C201AE"/>
    <w:rsid w:val="00C207E3"/>
    <w:rsid w:val="00C20F2D"/>
    <w:rsid w:val="00C211D6"/>
    <w:rsid w:val="00C2149C"/>
    <w:rsid w:val="00C21E0A"/>
    <w:rsid w:val="00C2451C"/>
    <w:rsid w:val="00C2473E"/>
    <w:rsid w:val="00C25242"/>
    <w:rsid w:val="00C26CC3"/>
    <w:rsid w:val="00C27E14"/>
    <w:rsid w:val="00C30AD7"/>
    <w:rsid w:val="00C30BC4"/>
    <w:rsid w:val="00C327FF"/>
    <w:rsid w:val="00C3326A"/>
    <w:rsid w:val="00C337B2"/>
    <w:rsid w:val="00C3595D"/>
    <w:rsid w:val="00C35BDA"/>
    <w:rsid w:val="00C37A6F"/>
    <w:rsid w:val="00C41D5A"/>
    <w:rsid w:val="00C422F4"/>
    <w:rsid w:val="00C4281D"/>
    <w:rsid w:val="00C42AC7"/>
    <w:rsid w:val="00C42E7B"/>
    <w:rsid w:val="00C44011"/>
    <w:rsid w:val="00C44C24"/>
    <w:rsid w:val="00C47807"/>
    <w:rsid w:val="00C478FF"/>
    <w:rsid w:val="00C47A5F"/>
    <w:rsid w:val="00C5024C"/>
    <w:rsid w:val="00C50473"/>
    <w:rsid w:val="00C51544"/>
    <w:rsid w:val="00C51B49"/>
    <w:rsid w:val="00C5232C"/>
    <w:rsid w:val="00C52D43"/>
    <w:rsid w:val="00C530FF"/>
    <w:rsid w:val="00C53523"/>
    <w:rsid w:val="00C53C7B"/>
    <w:rsid w:val="00C53E3A"/>
    <w:rsid w:val="00C54396"/>
    <w:rsid w:val="00C55859"/>
    <w:rsid w:val="00C55B67"/>
    <w:rsid w:val="00C56804"/>
    <w:rsid w:val="00C57ABB"/>
    <w:rsid w:val="00C57DEF"/>
    <w:rsid w:val="00C60467"/>
    <w:rsid w:val="00C62593"/>
    <w:rsid w:val="00C63586"/>
    <w:rsid w:val="00C64493"/>
    <w:rsid w:val="00C658E1"/>
    <w:rsid w:val="00C65A58"/>
    <w:rsid w:val="00C660CB"/>
    <w:rsid w:val="00C666D6"/>
    <w:rsid w:val="00C66D43"/>
    <w:rsid w:val="00C71121"/>
    <w:rsid w:val="00C721DA"/>
    <w:rsid w:val="00C72569"/>
    <w:rsid w:val="00C725EF"/>
    <w:rsid w:val="00C74264"/>
    <w:rsid w:val="00C75B00"/>
    <w:rsid w:val="00C7717B"/>
    <w:rsid w:val="00C7781E"/>
    <w:rsid w:val="00C77D70"/>
    <w:rsid w:val="00C80248"/>
    <w:rsid w:val="00C81B3F"/>
    <w:rsid w:val="00C81DC1"/>
    <w:rsid w:val="00C8287A"/>
    <w:rsid w:val="00C84631"/>
    <w:rsid w:val="00C84A78"/>
    <w:rsid w:val="00C87688"/>
    <w:rsid w:val="00C9037F"/>
    <w:rsid w:val="00C921E1"/>
    <w:rsid w:val="00C9235F"/>
    <w:rsid w:val="00C9236D"/>
    <w:rsid w:val="00C93F3B"/>
    <w:rsid w:val="00C95123"/>
    <w:rsid w:val="00C95580"/>
    <w:rsid w:val="00C9612A"/>
    <w:rsid w:val="00C963E0"/>
    <w:rsid w:val="00C97E18"/>
    <w:rsid w:val="00CA0B32"/>
    <w:rsid w:val="00CA0ED2"/>
    <w:rsid w:val="00CA216A"/>
    <w:rsid w:val="00CA2884"/>
    <w:rsid w:val="00CA46C6"/>
    <w:rsid w:val="00CA596E"/>
    <w:rsid w:val="00CA5B5B"/>
    <w:rsid w:val="00CA5F9C"/>
    <w:rsid w:val="00CA6177"/>
    <w:rsid w:val="00CA62B3"/>
    <w:rsid w:val="00CA632D"/>
    <w:rsid w:val="00CB04B6"/>
    <w:rsid w:val="00CB0784"/>
    <w:rsid w:val="00CB0C5B"/>
    <w:rsid w:val="00CB1C93"/>
    <w:rsid w:val="00CB1EF2"/>
    <w:rsid w:val="00CB2198"/>
    <w:rsid w:val="00CB253D"/>
    <w:rsid w:val="00CB2953"/>
    <w:rsid w:val="00CB3686"/>
    <w:rsid w:val="00CB4251"/>
    <w:rsid w:val="00CB4A59"/>
    <w:rsid w:val="00CB5390"/>
    <w:rsid w:val="00CB5CAF"/>
    <w:rsid w:val="00CB73A3"/>
    <w:rsid w:val="00CB77E9"/>
    <w:rsid w:val="00CB78E5"/>
    <w:rsid w:val="00CC10F8"/>
    <w:rsid w:val="00CC2548"/>
    <w:rsid w:val="00CC3FE0"/>
    <w:rsid w:val="00CC4535"/>
    <w:rsid w:val="00CC59F8"/>
    <w:rsid w:val="00CC63A5"/>
    <w:rsid w:val="00CC6783"/>
    <w:rsid w:val="00CC7D68"/>
    <w:rsid w:val="00CC7F65"/>
    <w:rsid w:val="00CD0C82"/>
    <w:rsid w:val="00CD102E"/>
    <w:rsid w:val="00CD1981"/>
    <w:rsid w:val="00CD2911"/>
    <w:rsid w:val="00CD2C4A"/>
    <w:rsid w:val="00CD2FDF"/>
    <w:rsid w:val="00CD3034"/>
    <w:rsid w:val="00CD3CAB"/>
    <w:rsid w:val="00CD4E0E"/>
    <w:rsid w:val="00CD50CD"/>
    <w:rsid w:val="00CD6E3C"/>
    <w:rsid w:val="00CD7CF7"/>
    <w:rsid w:val="00CE06C9"/>
    <w:rsid w:val="00CE1F27"/>
    <w:rsid w:val="00CE2E82"/>
    <w:rsid w:val="00CE5E8B"/>
    <w:rsid w:val="00CE6CF9"/>
    <w:rsid w:val="00CE7238"/>
    <w:rsid w:val="00CE753A"/>
    <w:rsid w:val="00CE75D2"/>
    <w:rsid w:val="00CE78ED"/>
    <w:rsid w:val="00CF03BB"/>
    <w:rsid w:val="00CF07C7"/>
    <w:rsid w:val="00CF0B17"/>
    <w:rsid w:val="00CF2A73"/>
    <w:rsid w:val="00CF2C8F"/>
    <w:rsid w:val="00CF338A"/>
    <w:rsid w:val="00CF43EE"/>
    <w:rsid w:val="00CF74CF"/>
    <w:rsid w:val="00CF753E"/>
    <w:rsid w:val="00D00583"/>
    <w:rsid w:val="00D0077F"/>
    <w:rsid w:val="00D00C8A"/>
    <w:rsid w:val="00D0221D"/>
    <w:rsid w:val="00D03E30"/>
    <w:rsid w:val="00D046BB"/>
    <w:rsid w:val="00D04CB7"/>
    <w:rsid w:val="00D05184"/>
    <w:rsid w:val="00D0662B"/>
    <w:rsid w:val="00D06B56"/>
    <w:rsid w:val="00D1113F"/>
    <w:rsid w:val="00D11A65"/>
    <w:rsid w:val="00D122EE"/>
    <w:rsid w:val="00D13907"/>
    <w:rsid w:val="00D13C6B"/>
    <w:rsid w:val="00D13EF2"/>
    <w:rsid w:val="00D14352"/>
    <w:rsid w:val="00D154C6"/>
    <w:rsid w:val="00D16805"/>
    <w:rsid w:val="00D16C8E"/>
    <w:rsid w:val="00D201A4"/>
    <w:rsid w:val="00D20B5C"/>
    <w:rsid w:val="00D228CC"/>
    <w:rsid w:val="00D245C5"/>
    <w:rsid w:val="00D25075"/>
    <w:rsid w:val="00D2591D"/>
    <w:rsid w:val="00D26BFB"/>
    <w:rsid w:val="00D26C50"/>
    <w:rsid w:val="00D2732A"/>
    <w:rsid w:val="00D27397"/>
    <w:rsid w:val="00D311A8"/>
    <w:rsid w:val="00D31ED6"/>
    <w:rsid w:val="00D3332E"/>
    <w:rsid w:val="00D334AC"/>
    <w:rsid w:val="00D3403D"/>
    <w:rsid w:val="00D34B9F"/>
    <w:rsid w:val="00D34CFC"/>
    <w:rsid w:val="00D34D05"/>
    <w:rsid w:val="00D34DF2"/>
    <w:rsid w:val="00D4033D"/>
    <w:rsid w:val="00D404F3"/>
    <w:rsid w:val="00D410FA"/>
    <w:rsid w:val="00D414C8"/>
    <w:rsid w:val="00D41646"/>
    <w:rsid w:val="00D41EA3"/>
    <w:rsid w:val="00D42775"/>
    <w:rsid w:val="00D42899"/>
    <w:rsid w:val="00D42B20"/>
    <w:rsid w:val="00D42F76"/>
    <w:rsid w:val="00D4397B"/>
    <w:rsid w:val="00D44AC1"/>
    <w:rsid w:val="00D44F07"/>
    <w:rsid w:val="00D46037"/>
    <w:rsid w:val="00D46CF1"/>
    <w:rsid w:val="00D51D65"/>
    <w:rsid w:val="00D53F55"/>
    <w:rsid w:val="00D55BE1"/>
    <w:rsid w:val="00D55ECE"/>
    <w:rsid w:val="00D60381"/>
    <w:rsid w:val="00D60EE7"/>
    <w:rsid w:val="00D60F75"/>
    <w:rsid w:val="00D612B1"/>
    <w:rsid w:val="00D6156B"/>
    <w:rsid w:val="00D637FC"/>
    <w:rsid w:val="00D64074"/>
    <w:rsid w:val="00D643E3"/>
    <w:rsid w:val="00D64EA2"/>
    <w:rsid w:val="00D65EA5"/>
    <w:rsid w:val="00D66906"/>
    <w:rsid w:val="00D66D1F"/>
    <w:rsid w:val="00D66F1A"/>
    <w:rsid w:val="00D6762C"/>
    <w:rsid w:val="00D677A5"/>
    <w:rsid w:val="00D67FEB"/>
    <w:rsid w:val="00D7033E"/>
    <w:rsid w:val="00D7067B"/>
    <w:rsid w:val="00D71025"/>
    <w:rsid w:val="00D714D2"/>
    <w:rsid w:val="00D72B5A"/>
    <w:rsid w:val="00D7362D"/>
    <w:rsid w:val="00D73D6D"/>
    <w:rsid w:val="00D744B5"/>
    <w:rsid w:val="00D7519E"/>
    <w:rsid w:val="00D75749"/>
    <w:rsid w:val="00D766C7"/>
    <w:rsid w:val="00D77101"/>
    <w:rsid w:val="00D80024"/>
    <w:rsid w:val="00D80B09"/>
    <w:rsid w:val="00D8176D"/>
    <w:rsid w:val="00D82309"/>
    <w:rsid w:val="00D82A74"/>
    <w:rsid w:val="00D82B8E"/>
    <w:rsid w:val="00D83180"/>
    <w:rsid w:val="00D847C5"/>
    <w:rsid w:val="00D848D6"/>
    <w:rsid w:val="00D85122"/>
    <w:rsid w:val="00D90573"/>
    <w:rsid w:val="00D944F9"/>
    <w:rsid w:val="00D97072"/>
    <w:rsid w:val="00DA0A9D"/>
    <w:rsid w:val="00DA2B01"/>
    <w:rsid w:val="00DA3849"/>
    <w:rsid w:val="00DA4050"/>
    <w:rsid w:val="00DA5840"/>
    <w:rsid w:val="00DA58E1"/>
    <w:rsid w:val="00DA5BAC"/>
    <w:rsid w:val="00DA6609"/>
    <w:rsid w:val="00DA6FE2"/>
    <w:rsid w:val="00DA7975"/>
    <w:rsid w:val="00DB1C99"/>
    <w:rsid w:val="00DB45D4"/>
    <w:rsid w:val="00DB5306"/>
    <w:rsid w:val="00DB6B4A"/>
    <w:rsid w:val="00DB7B20"/>
    <w:rsid w:val="00DC083A"/>
    <w:rsid w:val="00DC1305"/>
    <w:rsid w:val="00DC197B"/>
    <w:rsid w:val="00DC23A4"/>
    <w:rsid w:val="00DC356A"/>
    <w:rsid w:val="00DC39E2"/>
    <w:rsid w:val="00DC3ABA"/>
    <w:rsid w:val="00DC4857"/>
    <w:rsid w:val="00DC5F7C"/>
    <w:rsid w:val="00DC62DB"/>
    <w:rsid w:val="00DD0F66"/>
    <w:rsid w:val="00DD16F6"/>
    <w:rsid w:val="00DD1C04"/>
    <w:rsid w:val="00DD236D"/>
    <w:rsid w:val="00DD401F"/>
    <w:rsid w:val="00DD419D"/>
    <w:rsid w:val="00DD4B55"/>
    <w:rsid w:val="00DD4E76"/>
    <w:rsid w:val="00DD5C2A"/>
    <w:rsid w:val="00DD6B14"/>
    <w:rsid w:val="00DD7242"/>
    <w:rsid w:val="00DD764F"/>
    <w:rsid w:val="00DD7869"/>
    <w:rsid w:val="00DD792F"/>
    <w:rsid w:val="00DD7CA1"/>
    <w:rsid w:val="00DE077C"/>
    <w:rsid w:val="00DE10B5"/>
    <w:rsid w:val="00DE1754"/>
    <w:rsid w:val="00DE30EC"/>
    <w:rsid w:val="00DE33D7"/>
    <w:rsid w:val="00DE3A8D"/>
    <w:rsid w:val="00DE3F2B"/>
    <w:rsid w:val="00DE63A8"/>
    <w:rsid w:val="00DE7A6E"/>
    <w:rsid w:val="00DE7CB5"/>
    <w:rsid w:val="00DE7FAA"/>
    <w:rsid w:val="00DF0FA8"/>
    <w:rsid w:val="00DF1274"/>
    <w:rsid w:val="00DF15BE"/>
    <w:rsid w:val="00DF15F7"/>
    <w:rsid w:val="00DF5E0E"/>
    <w:rsid w:val="00DF7789"/>
    <w:rsid w:val="00E0079E"/>
    <w:rsid w:val="00E008A0"/>
    <w:rsid w:val="00E00FFC"/>
    <w:rsid w:val="00E02DD9"/>
    <w:rsid w:val="00E06007"/>
    <w:rsid w:val="00E0632A"/>
    <w:rsid w:val="00E06682"/>
    <w:rsid w:val="00E07FEB"/>
    <w:rsid w:val="00E101A9"/>
    <w:rsid w:val="00E102D7"/>
    <w:rsid w:val="00E105B9"/>
    <w:rsid w:val="00E11AD5"/>
    <w:rsid w:val="00E154CD"/>
    <w:rsid w:val="00E15E3B"/>
    <w:rsid w:val="00E160E4"/>
    <w:rsid w:val="00E168BB"/>
    <w:rsid w:val="00E17EE9"/>
    <w:rsid w:val="00E17FA4"/>
    <w:rsid w:val="00E20897"/>
    <w:rsid w:val="00E22D24"/>
    <w:rsid w:val="00E262EA"/>
    <w:rsid w:val="00E272E3"/>
    <w:rsid w:val="00E304B9"/>
    <w:rsid w:val="00E30583"/>
    <w:rsid w:val="00E316CB"/>
    <w:rsid w:val="00E3225B"/>
    <w:rsid w:val="00E32269"/>
    <w:rsid w:val="00E32729"/>
    <w:rsid w:val="00E32AC8"/>
    <w:rsid w:val="00E33378"/>
    <w:rsid w:val="00E33A87"/>
    <w:rsid w:val="00E34328"/>
    <w:rsid w:val="00E420F5"/>
    <w:rsid w:val="00E43B53"/>
    <w:rsid w:val="00E45300"/>
    <w:rsid w:val="00E45484"/>
    <w:rsid w:val="00E46D34"/>
    <w:rsid w:val="00E50400"/>
    <w:rsid w:val="00E527B1"/>
    <w:rsid w:val="00E5311F"/>
    <w:rsid w:val="00E5799E"/>
    <w:rsid w:val="00E60D80"/>
    <w:rsid w:val="00E61C89"/>
    <w:rsid w:val="00E62AD9"/>
    <w:rsid w:val="00E62C5C"/>
    <w:rsid w:val="00E630AF"/>
    <w:rsid w:val="00E63A01"/>
    <w:rsid w:val="00E63AFD"/>
    <w:rsid w:val="00E63CBB"/>
    <w:rsid w:val="00E647F6"/>
    <w:rsid w:val="00E663E2"/>
    <w:rsid w:val="00E666EC"/>
    <w:rsid w:val="00E66F50"/>
    <w:rsid w:val="00E67F67"/>
    <w:rsid w:val="00E71136"/>
    <w:rsid w:val="00E7306D"/>
    <w:rsid w:val="00E747BA"/>
    <w:rsid w:val="00E74D83"/>
    <w:rsid w:val="00E752FD"/>
    <w:rsid w:val="00E756C8"/>
    <w:rsid w:val="00E76EC3"/>
    <w:rsid w:val="00E81006"/>
    <w:rsid w:val="00E81136"/>
    <w:rsid w:val="00E8159A"/>
    <w:rsid w:val="00E81A82"/>
    <w:rsid w:val="00E83650"/>
    <w:rsid w:val="00E8457C"/>
    <w:rsid w:val="00E845E0"/>
    <w:rsid w:val="00E84E19"/>
    <w:rsid w:val="00E85974"/>
    <w:rsid w:val="00E86CE2"/>
    <w:rsid w:val="00E8750A"/>
    <w:rsid w:val="00E90BB6"/>
    <w:rsid w:val="00E90CB6"/>
    <w:rsid w:val="00E9179B"/>
    <w:rsid w:val="00E91E6A"/>
    <w:rsid w:val="00E91E84"/>
    <w:rsid w:val="00E93DC3"/>
    <w:rsid w:val="00E950D0"/>
    <w:rsid w:val="00E9604B"/>
    <w:rsid w:val="00E9642A"/>
    <w:rsid w:val="00E97295"/>
    <w:rsid w:val="00E97502"/>
    <w:rsid w:val="00E97AEC"/>
    <w:rsid w:val="00EA036F"/>
    <w:rsid w:val="00EA0F0C"/>
    <w:rsid w:val="00EA128B"/>
    <w:rsid w:val="00EA1D69"/>
    <w:rsid w:val="00EA541C"/>
    <w:rsid w:val="00EA66CC"/>
    <w:rsid w:val="00EB0FD7"/>
    <w:rsid w:val="00EB19A9"/>
    <w:rsid w:val="00EB1E13"/>
    <w:rsid w:val="00EB26D3"/>
    <w:rsid w:val="00EB362F"/>
    <w:rsid w:val="00EB3766"/>
    <w:rsid w:val="00EB4063"/>
    <w:rsid w:val="00EB488C"/>
    <w:rsid w:val="00EB4C33"/>
    <w:rsid w:val="00EB73D1"/>
    <w:rsid w:val="00EC1B49"/>
    <w:rsid w:val="00EC1C5C"/>
    <w:rsid w:val="00EC1FD5"/>
    <w:rsid w:val="00EC255A"/>
    <w:rsid w:val="00EC2F8D"/>
    <w:rsid w:val="00EC6912"/>
    <w:rsid w:val="00ED0816"/>
    <w:rsid w:val="00ED0F43"/>
    <w:rsid w:val="00ED2DD5"/>
    <w:rsid w:val="00ED383F"/>
    <w:rsid w:val="00ED4377"/>
    <w:rsid w:val="00ED4898"/>
    <w:rsid w:val="00ED4A9B"/>
    <w:rsid w:val="00ED5745"/>
    <w:rsid w:val="00ED5808"/>
    <w:rsid w:val="00ED717B"/>
    <w:rsid w:val="00ED73C3"/>
    <w:rsid w:val="00ED7880"/>
    <w:rsid w:val="00EE091D"/>
    <w:rsid w:val="00EE0978"/>
    <w:rsid w:val="00EE20B3"/>
    <w:rsid w:val="00EE20D9"/>
    <w:rsid w:val="00EE3370"/>
    <w:rsid w:val="00EE48D5"/>
    <w:rsid w:val="00EE51ED"/>
    <w:rsid w:val="00EE5EC3"/>
    <w:rsid w:val="00EE6680"/>
    <w:rsid w:val="00EE6867"/>
    <w:rsid w:val="00EE6E1C"/>
    <w:rsid w:val="00EE7E3F"/>
    <w:rsid w:val="00EF076A"/>
    <w:rsid w:val="00EF0B5A"/>
    <w:rsid w:val="00EF0B9C"/>
    <w:rsid w:val="00EF16FA"/>
    <w:rsid w:val="00EF176A"/>
    <w:rsid w:val="00EF1C08"/>
    <w:rsid w:val="00EF2A08"/>
    <w:rsid w:val="00EF37EC"/>
    <w:rsid w:val="00EF409B"/>
    <w:rsid w:val="00EF42F1"/>
    <w:rsid w:val="00EF4691"/>
    <w:rsid w:val="00EF5CFF"/>
    <w:rsid w:val="00F02451"/>
    <w:rsid w:val="00F02AE0"/>
    <w:rsid w:val="00F04A49"/>
    <w:rsid w:val="00F04EA0"/>
    <w:rsid w:val="00F055F5"/>
    <w:rsid w:val="00F07626"/>
    <w:rsid w:val="00F07DC2"/>
    <w:rsid w:val="00F11210"/>
    <w:rsid w:val="00F115E8"/>
    <w:rsid w:val="00F12EB4"/>
    <w:rsid w:val="00F12F01"/>
    <w:rsid w:val="00F1430F"/>
    <w:rsid w:val="00F1485A"/>
    <w:rsid w:val="00F149B4"/>
    <w:rsid w:val="00F149EB"/>
    <w:rsid w:val="00F17AE3"/>
    <w:rsid w:val="00F17D3F"/>
    <w:rsid w:val="00F22D6E"/>
    <w:rsid w:val="00F2304B"/>
    <w:rsid w:val="00F23B5E"/>
    <w:rsid w:val="00F23FA8"/>
    <w:rsid w:val="00F249B8"/>
    <w:rsid w:val="00F2528B"/>
    <w:rsid w:val="00F25625"/>
    <w:rsid w:val="00F264BD"/>
    <w:rsid w:val="00F302AC"/>
    <w:rsid w:val="00F303DD"/>
    <w:rsid w:val="00F315B2"/>
    <w:rsid w:val="00F3192C"/>
    <w:rsid w:val="00F3381D"/>
    <w:rsid w:val="00F33C9B"/>
    <w:rsid w:val="00F34595"/>
    <w:rsid w:val="00F351F3"/>
    <w:rsid w:val="00F3541C"/>
    <w:rsid w:val="00F357C3"/>
    <w:rsid w:val="00F35CB3"/>
    <w:rsid w:val="00F364BB"/>
    <w:rsid w:val="00F370E5"/>
    <w:rsid w:val="00F407CC"/>
    <w:rsid w:val="00F411DD"/>
    <w:rsid w:val="00F41CF6"/>
    <w:rsid w:val="00F41D1B"/>
    <w:rsid w:val="00F4280F"/>
    <w:rsid w:val="00F42A11"/>
    <w:rsid w:val="00F43AFE"/>
    <w:rsid w:val="00F44C0F"/>
    <w:rsid w:val="00F4519A"/>
    <w:rsid w:val="00F454AB"/>
    <w:rsid w:val="00F468B4"/>
    <w:rsid w:val="00F47254"/>
    <w:rsid w:val="00F522F8"/>
    <w:rsid w:val="00F5347C"/>
    <w:rsid w:val="00F5356F"/>
    <w:rsid w:val="00F53EA4"/>
    <w:rsid w:val="00F551E7"/>
    <w:rsid w:val="00F55585"/>
    <w:rsid w:val="00F5632C"/>
    <w:rsid w:val="00F56F1B"/>
    <w:rsid w:val="00F57B25"/>
    <w:rsid w:val="00F60585"/>
    <w:rsid w:val="00F60873"/>
    <w:rsid w:val="00F613B6"/>
    <w:rsid w:val="00F61974"/>
    <w:rsid w:val="00F619AC"/>
    <w:rsid w:val="00F62D38"/>
    <w:rsid w:val="00F63A92"/>
    <w:rsid w:val="00F652AC"/>
    <w:rsid w:val="00F653F6"/>
    <w:rsid w:val="00F65511"/>
    <w:rsid w:val="00F6563C"/>
    <w:rsid w:val="00F659F0"/>
    <w:rsid w:val="00F65ADF"/>
    <w:rsid w:val="00F65B84"/>
    <w:rsid w:val="00F65D02"/>
    <w:rsid w:val="00F6685D"/>
    <w:rsid w:val="00F66B54"/>
    <w:rsid w:val="00F66F19"/>
    <w:rsid w:val="00F6753A"/>
    <w:rsid w:val="00F700F0"/>
    <w:rsid w:val="00F70FE2"/>
    <w:rsid w:val="00F71E52"/>
    <w:rsid w:val="00F72916"/>
    <w:rsid w:val="00F73EF8"/>
    <w:rsid w:val="00F746E6"/>
    <w:rsid w:val="00F75242"/>
    <w:rsid w:val="00F758B3"/>
    <w:rsid w:val="00F77F44"/>
    <w:rsid w:val="00F8116B"/>
    <w:rsid w:val="00F815AD"/>
    <w:rsid w:val="00F845E0"/>
    <w:rsid w:val="00F84608"/>
    <w:rsid w:val="00F8464B"/>
    <w:rsid w:val="00F86A80"/>
    <w:rsid w:val="00F86E6D"/>
    <w:rsid w:val="00F86F17"/>
    <w:rsid w:val="00F8719D"/>
    <w:rsid w:val="00F87794"/>
    <w:rsid w:val="00F90F09"/>
    <w:rsid w:val="00F92ECE"/>
    <w:rsid w:val="00F94139"/>
    <w:rsid w:val="00F9601C"/>
    <w:rsid w:val="00F9717E"/>
    <w:rsid w:val="00FA0587"/>
    <w:rsid w:val="00FA0840"/>
    <w:rsid w:val="00FA0958"/>
    <w:rsid w:val="00FA1773"/>
    <w:rsid w:val="00FA1A7E"/>
    <w:rsid w:val="00FA1DD7"/>
    <w:rsid w:val="00FA2AF8"/>
    <w:rsid w:val="00FA42EB"/>
    <w:rsid w:val="00FA42FB"/>
    <w:rsid w:val="00FA44DD"/>
    <w:rsid w:val="00FA4A34"/>
    <w:rsid w:val="00FA6976"/>
    <w:rsid w:val="00FA7CA9"/>
    <w:rsid w:val="00FB0A27"/>
    <w:rsid w:val="00FB0E54"/>
    <w:rsid w:val="00FB23F7"/>
    <w:rsid w:val="00FB280B"/>
    <w:rsid w:val="00FB3357"/>
    <w:rsid w:val="00FB439B"/>
    <w:rsid w:val="00FB5400"/>
    <w:rsid w:val="00FB575D"/>
    <w:rsid w:val="00FB5F8D"/>
    <w:rsid w:val="00FB7100"/>
    <w:rsid w:val="00FC01F7"/>
    <w:rsid w:val="00FC02C3"/>
    <w:rsid w:val="00FC0C1C"/>
    <w:rsid w:val="00FC1953"/>
    <w:rsid w:val="00FC2D17"/>
    <w:rsid w:val="00FC2E47"/>
    <w:rsid w:val="00FC31ED"/>
    <w:rsid w:val="00FC3704"/>
    <w:rsid w:val="00FC66F7"/>
    <w:rsid w:val="00FC6AE7"/>
    <w:rsid w:val="00FC7149"/>
    <w:rsid w:val="00FD06C8"/>
    <w:rsid w:val="00FD3A9E"/>
    <w:rsid w:val="00FD50FD"/>
    <w:rsid w:val="00FD59B2"/>
    <w:rsid w:val="00FD7E77"/>
    <w:rsid w:val="00FE062A"/>
    <w:rsid w:val="00FE0C72"/>
    <w:rsid w:val="00FE4FF3"/>
    <w:rsid w:val="00FE5E68"/>
    <w:rsid w:val="00FE5FDE"/>
    <w:rsid w:val="00FE6803"/>
    <w:rsid w:val="00FE686C"/>
    <w:rsid w:val="00FF195D"/>
    <w:rsid w:val="00FF1D6D"/>
    <w:rsid w:val="00FF26AB"/>
    <w:rsid w:val="00FF2A11"/>
    <w:rsid w:val="00FF36EF"/>
    <w:rsid w:val="00FF62D5"/>
    <w:rsid w:val="00FF7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70" fill="f" fillcolor="white" stroke="f">
      <v:fill color="white" on="f"/>
      <v:stroke on="f"/>
    </o:shapedefaults>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Cit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730E"/>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qFormat/>
    <w:rsid w:val="00E101A9"/>
    <w:pPr>
      <w:outlineLvl w:val="0"/>
    </w:pPr>
    <w:rPr>
      <w:rFonts w:ascii="Helv" w:hAnsi="Helv"/>
      <w:b/>
      <w:sz w:val="24"/>
      <w:u w:val="single"/>
    </w:rPr>
  </w:style>
  <w:style w:type="paragraph" w:styleId="Heading2">
    <w:name w:val="heading 2"/>
    <w:basedOn w:val="Normal"/>
    <w:next w:val="Normal"/>
    <w:qFormat/>
    <w:rsid w:val="00E101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101A9"/>
    <w:pPr>
      <w:keepNext/>
      <w:spacing w:before="240" w:after="60"/>
      <w:outlineLvl w:val="2"/>
    </w:pPr>
    <w:rPr>
      <w:rFonts w:ascii="Arial" w:hAnsi="Arial" w:cs="Arial"/>
      <w:b/>
      <w:bCs/>
      <w:sz w:val="26"/>
      <w:szCs w:val="26"/>
    </w:rPr>
  </w:style>
  <w:style w:type="paragraph" w:styleId="Heading4">
    <w:name w:val="heading 4"/>
    <w:basedOn w:val="Normal"/>
    <w:next w:val="Normal"/>
    <w:qFormat/>
    <w:rsid w:val="00E101A9"/>
    <w:pPr>
      <w:keepNext/>
      <w:spacing w:before="240" w:after="60"/>
      <w:outlineLvl w:val="3"/>
    </w:pPr>
    <w:rPr>
      <w:b/>
      <w:bCs/>
      <w:sz w:val="28"/>
      <w:szCs w:val="28"/>
    </w:rPr>
  </w:style>
  <w:style w:type="paragraph" w:styleId="Heading5">
    <w:name w:val="heading 5"/>
    <w:basedOn w:val="Normal"/>
    <w:next w:val="Normal"/>
    <w:qFormat/>
    <w:rsid w:val="00E101A9"/>
    <w:pPr>
      <w:spacing w:before="240" w:after="60"/>
      <w:outlineLvl w:val="4"/>
    </w:pPr>
    <w:rPr>
      <w:b/>
      <w:bCs/>
      <w:i/>
      <w:iCs/>
      <w:sz w:val="26"/>
      <w:szCs w:val="26"/>
    </w:rPr>
  </w:style>
  <w:style w:type="paragraph" w:styleId="Heading6">
    <w:name w:val="heading 6"/>
    <w:basedOn w:val="Normal"/>
    <w:next w:val="Normal"/>
    <w:qFormat/>
    <w:rsid w:val="00E101A9"/>
    <w:pPr>
      <w:spacing w:before="240" w:after="60"/>
      <w:outlineLvl w:val="5"/>
    </w:pPr>
    <w:rPr>
      <w:b/>
      <w:bCs/>
    </w:rPr>
  </w:style>
  <w:style w:type="paragraph" w:styleId="Heading7">
    <w:name w:val="heading 7"/>
    <w:basedOn w:val="Normal"/>
    <w:next w:val="Normal"/>
    <w:qFormat/>
    <w:rsid w:val="00E101A9"/>
    <w:pPr>
      <w:spacing w:before="240" w:after="60"/>
      <w:outlineLvl w:val="6"/>
    </w:pPr>
    <w:rPr>
      <w:sz w:val="24"/>
    </w:rPr>
  </w:style>
  <w:style w:type="paragraph" w:styleId="Heading8">
    <w:name w:val="heading 8"/>
    <w:basedOn w:val="Normal"/>
    <w:next w:val="Normal"/>
    <w:qFormat/>
    <w:rsid w:val="00E101A9"/>
    <w:pPr>
      <w:spacing w:before="240" w:after="60"/>
      <w:outlineLvl w:val="7"/>
    </w:pPr>
    <w:rPr>
      <w:i/>
      <w:iCs/>
      <w:sz w:val="24"/>
    </w:rPr>
  </w:style>
  <w:style w:type="paragraph" w:styleId="Heading9">
    <w:name w:val="heading 9"/>
    <w:basedOn w:val="Normal"/>
    <w:next w:val="Normal"/>
    <w:qFormat/>
    <w:rsid w:val="00E101A9"/>
    <w:pPr>
      <w:spacing w:before="240" w:after="60"/>
      <w:outlineLvl w:val="8"/>
    </w:pPr>
    <w:rPr>
      <w:rFonts w:ascii="Arial" w:hAnsi="Arial" w:cs="Arial"/>
    </w:rPr>
  </w:style>
  <w:style w:type="character" w:default="1" w:styleId="DefaultParagraphFont">
    <w:name w:val="Default Paragraph Font"/>
    <w:uiPriority w:val="1"/>
    <w:semiHidden/>
    <w:unhideWhenUsed/>
    <w:rsid w:val="0014730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4730E"/>
  </w:style>
  <w:style w:type="paragraph" w:customStyle="1" w:styleId="Head1">
    <w:name w:val="Head 1"/>
    <w:next w:val="NRELText"/>
    <w:link w:val="Head1Char"/>
    <w:rsid w:val="00E101A9"/>
    <w:pPr>
      <w:keepNext/>
      <w:keepLines/>
      <w:spacing w:before="240" w:after="220"/>
      <w:outlineLvl w:val="0"/>
    </w:pPr>
    <w:rPr>
      <w:rFonts w:ascii="Arial" w:hAnsi="Arial" w:cs="Arial"/>
      <w:b/>
      <w:sz w:val="28"/>
      <w:szCs w:val="28"/>
    </w:rPr>
  </w:style>
  <w:style w:type="paragraph" w:customStyle="1" w:styleId="Head2">
    <w:name w:val="Head 2"/>
    <w:next w:val="NRELText"/>
    <w:link w:val="Head2Char"/>
    <w:rsid w:val="00DD401F"/>
    <w:pPr>
      <w:keepNext/>
      <w:keepLines/>
      <w:spacing w:before="120"/>
    </w:pPr>
    <w:rPr>
      <w:rFonts w:ascii="Arial" w:hAnsi="Arial" w:cs="Arial"/>
      <w:b/>
      <w:sz w:val="24"/>
      <w:szCs w:val="22"/>
    </w:rPr>
  </w:style>
  <w:style w:type="paragraph" w:customStyle="1" w:styleId="Bullet2">
    <w:name w:val="Bullet 2"/>
    <w:rsid w:val="00E101A9"/>
    <w:pPr>
      <w:keepNext/>
      <w:keepLines/>
      <w:tabs>
        <w:tab w:val="left" w:pos="1440"/>
      </w:tabs>
      <w:ind w:left="1440" w:hanging="360"/>
    </w:pPr>
    <w:rPr>
      <w:rFonts w:ascii="CG Times (E1)" w:hAnsi="CG Times (E1)"/>
      <w:sz w:val="22"/>
    </w:rPr>
  </w:style>
  <w:style w:type="paragraph" w:customStyle="1" w:styleId="Title1">
    <w:name w:val="Title 1"/>
    <w:next w:val="Title2"/>
    <w:rsid w:val="00E101A9"/>
    <w:pPr>
      <w:keepNext/>
      <w:keepLines/>
      <w:pageBreakBefore/>
      <w:jc w:val="center"/>
    </w:pPr>
    <w:rPr>
      <w:rFonts w:ascii="Arial" w:hAnsi="Arial"/>
      <w:b/>
      <w:sz w:val="36"/>
    </w:rPr>
  </w:style>
  <w:style w:type="paragraph" w:customStyle="1" w:styleId="Indent2">
    <w:name w:val="Indent 2"/>
    <w:rsid w:val="00E101A9"/>
    <w:pPr>
      <w:ind w:left="1080"/>
    </w:pPr>
    <w:rPr>
      <w:rFonts w:ascii="CG Times (E1)" w:hAnsi="CG Times (E1)"/>
    </w:rPr>
  </w:style>
  <w:style w:type="paragraph" w:customStyle="1" w:styleId="Title2">
    <w:name w:val="Title 2"/>
    <w:rsid w:val="00E101A9"/>
    <w:pPr>
      <w:keepNext/>
      <w:keepLines/>
      <w:jc w:val="center"/>
    </w:pPr>
    <w:rPr>
      <w:rFonts w:ascii="Arial" w:hAnsi="Arial"/>
      <w:b/>
      <w:sz w:val="28"/>
    </w:rPr>
  </w:style>
  <w:style w:type="paragraph" w:customStyle="1" w:styleId="Indent1">
    <w:name w:val="Indent 1"/>
    <w:rsid w:val="00E101A9"/>
    <w:pPr>
      <w:spacing w:before="240"/>
      <w:ind w:left="720"/>
    </w:pPr>
    <w:rPr>
      <w:rFonts w:ascii="CG Times (E1)" w:hAnsi="CG Times (E1)"/>
      <w:sz w:val="22"/>
    </w:rPr>
  </w:style>
  <w:style w:type="paragraph" w:customStyle="1" w:styleId="Bullet1">
    <w:name w:val="Bullet 1"/>
    <w:rsid w:val="000D5B0E"/>
    <w:pPr>
      <w:numPr>
        <w:numId w:val="23"/>
      </w:numPr>
      <w:tabs>
        <w:tab w:val="left" w:pos="720"/>
      </w:tabs>
      <w:spacing w:before="60" w:after="60"/>
      <w:ind w:left="720"/>
    </w:pPr>
    <w:rPr>
      <w:rFonts w:ascii="Times New Roman" w:hAnsi="Times New Roman"/>
      <w:sz w:val="22"/>
    </w:rPr>
  </w:style>
  <w:style w:type="paragraph" w:customStyle="1" w:styleId="EnvelopeReturn1">
    <w:name w:val="Envelope Return1"/>
    <w:basedOn w:val="Normal"/>
    <w:rsid w:val="00E101A9"/>
    <w:pPr>
      <w:framePr w:hSpace="187" w:wrap="around" w:vAnchor="text" w:hAnchor="text" w:x="302" w:y="-100"/>
    </w:pPr>
    <w:rPr>
      <w:rFonts w:ascii="Helv" w:hAnsi="Helv"/>
      <w:sz w:val="20"/>
    </w:rPr>
  </w:style>
  <w:style w:type="character" w:customStyle="1" w:styleId="Variable">
    <w:name w:val="Variable"/>
    <w:basedOn w:val="DefaultParagraphFont"/>
    <w:rsid w:val="00E101A9"/>
    <w:rPr>
      <w:rFonts w:ascii="Arial" w:hAnsi="Arial"/>
    </w:rPr>
  </w:style>
  <w:style w:type="paragraph" w:customStyle="1" w:styleId="Equation">
    <w:name w:val="Equation"/>
    <w:basedOn w:val="Normal"/>
    <w:next w:val="Normal"/>
    <w:rsid w:val="00E101A9"/>
    <w:pPr>
      <w:ind w:left="720"/>
    </w:pPr>
  </w:style>
  <w:style w:type="character" w:customStyle="1" w:styleId="VariableSubscript">
    <w:name w:val="VariableSubscript"/>
    <w:basedOn w:val="Variable"/>
    <w:rsid w:val="00E101A9"/>
    <w:rPr>
      <w:rFonts w:ascii="Arial" w:hAnsi="Arial"/>
      <w:i/>
      <w:noProof/>
      <w:sz w:val="16"/>
      <w:vertAlign w:val="subscript"/>
    </w:rPr>
  </w:style>
  <w:style w:type="paragraph" w:customStyle="1" w:styleId="Title10">
    <w:name w:val="Title1"/>
    <w:basedOn w:val="Normal"/>
    <w:next w:val="Normal"/>
    <w:rsid w:val="00E101A9"/>
    <w:pPr>
      <w:keepNext/>
      <w:keepLines/>
      <w:pageBreakBefore/>
      <w:jc w:val="center"/>
    </w:pPr>
    <w:rPr>
      <w:rFonts w:ascii="Arial" w:hAnsi="Arial"/>
      <w:b/>
      <w:sz w:val="36"/>
    </w:rPr>
  </w:style>
  <w:style w:type="paragraph" w:customStyle="1" w:styleId="Title20">
    <w:name w:val="Title2"/>
    <w:basedOn w:val="Title10"/>
    <w:rsid w:val="00E101A9"/>
    <w:pPr>
      <w:pageBreakBefore w:val="0"/>
    </w:pPr>
    <w:rPr>
      <w:sz w:val="32"/>
    </w:rPr>
  </w:style>
  <w:style w:type="paragraph" w:customStyle="1" w:styleId="IndentList">
    <w:name w:val="IndentList"/>
    <w:basedOn w:val="Normal"/>
    <w:rsid w:val="00E101A9"/>
    <w:pPr>
      <w:tabs>
        <w:tab w:val="left" w:pos="1440"/>
      </w:tabs>
      <w:ind w:left="1440" w:hanging="1440"/>
    </w:pPr>
  </w:style>
  <w:style w:type="paragraph" w:customStyle="1" w:styleId="NormalEmail">
    <w:name w:val="NormalEmail"/>
    <w:basedOn w:val="Normal"/>
    <w:rsid w:val="00E101A9"/>
  </w:style>
  <w:style w:type="paragraph" w:styleId="Title">
    <w:name w:val="Title"/>
    <w:basedOn w:val="Normal"/>
    <w:qFormat/>
    <w:rsid w:val="00E101A9"/>
    <w:pPr>
      <w:jc w:val="center"/>
    </w:pPr>
    <w:rPr>
      <w:rFonts w:ascii="Arial" w:hAnsi="Arial" w:cs="Arial"/>
      <w:sz w:val="32"/>
    </w:rPr>
  </w:style>
  <w:style w:type="paragraph" w:styleId="BodyTextIndent">
    <w:name w:val="Body Text Indent"/>
    <w:basedOn w:val="Normal"/>
    <w:rsid w:val="00E101A9"/>
    <w:pPr>
      <w:keepNext/>
      <w:keepLines/>
      <w:spacing w:before="60" w:after="120"/>
      <w:ind w:left="360"/>
    </w:pPr>
  </w:style>
  <w:style w:type="paragraph" w:styleId="BodyTextIndent2">
    <w:name w:val="Body Text Indent 2"/>
    <w:basedOn w:val="Normal"/>
    <w:rsid w:val="00E101A9"/>
    <w:pPr>
      <w:tabs>
        <w:tab w:val="left" w:pos="1800"/>
      </w:tabs>
      <w:ind w:left="1800" w:hanging="1800"/>
    </w:pPr>
  </w:style>
  <w:style w:type="paragraph" w:customStyle="1" w:styleId="Author">
    <w:name w:val="Author"/>
    <w:basedOn w:val="Normal"/>
    <w:rsid w:val="00E101A9"/>
    <w:pPr>
      <w:spacing w:before="240"/>
      <w:jc w:val="center"/>
    </w:pPr>
    <w:rPr>
      <w:rFonts w:ascii="Arial" w:hAnsi="Arial" w:cs="Arial"/>
    </w:rPr>
  </w:style>
  <w:style w:type="paragraph" w:customStyle="1" w:styleId="Body">
    <w:name w:val="Body"/>
    <w:basedOn w:val="Normal"/>
    <w:rsid w:val="00E101A9"/>
    <w:pPr>
      <w:spacing w:before="60"/>
      <w:ind w:firstLine="432"/>
    </w:pPr>
  </w:style>
  <w:style w:type="paragraph" w:customStyle="1" w:styleId="Guide">
    <w:name w:val="Guide"/>
    <w:basedOn w:val="Title"/>
    <w:rsid w:val="00E101A9"/>
    <w:pPr>
      <w:spacing w:after="240"/>
      <w:outlineLvl w:val="0"/>
    </w:pPr>
    <w:rPr>
      <w:b/>
      <w:bCs/>
    </w:rPr>
  </w:style>
  <w:style w:type="paragraph" w:customStyle="1" w:styleId="ReadMeDate">
    <w:name w:val="ReadMeDate"/>
    <w:basedOn w:val="Normal"/>
    <w:rsid w:val="00E101A9"/>
    <w:pPr>
      <w:spacing w:before="240" w:after="600"/>
      <w:jc w:val="center"/>
    </w:pPr>
    <w:rPr>
      <w:rFonts w:ascii="Arial" w:hAnsi="Arial" w:cs="Arial"/>
    </w:rPr>
  </w:style>
  <w:style w:type="paragraph" w:customStyle="1" w:styleId="FileList">
    <w:name w:val="FileList"/>
    <w:basedOn w:val="Normal"/>
    <w:rsid w:val="00E101A9"/>
    <w:pPr>
      <w:tabs>
        <w:tab w:val="left" w:pos="1800"/>
      </w:tabs>
      <w:ind w:left="1800" w:hanging="1800"/>
    </w:pPr>
    <w:rPr>
      <w:rFonts w:ascii="Arial" w:hAnsi="Arial" w:cs="Arial"/>
      <w:sz w:val="20"/>
    </w:rPr>
  </w:style>
  <w:style w:type="character" w:styleId="Hyperlink">
    <w:name w:val="Hyperlink"/>
    <w:basedOn w:val="DefaultParagraphFont"/>
    <w:uiPriority w:val="99"/>
    <w:rsid w:val="00E101A9"/>
    <w:rPr>
      <w:color w:val="000080"/>
    </w:rPr>
  </w:style>
  <w:style w:type="character" w:styleId="FollowedHyperlink">
    <w:name w:val="FollowedHyperlink"/>
    <w:basedOn w:val="DefaultParagraphFont"/>
    <w:rsid w:val="00E101A9"/>
    <w:rPr>
      <w:color w:val="800080"/>
      <w:u w:val="none"/>
    </w:rPr>
  </w:style>
  <w:style w:type="paragraph" w:styleId="Caption">
    <w:name w:val="caption"/>
    <w:basedOn w:val="Normal"/>
    <w:next w:val="Normal"/>
    <w:qFormat/>
    <w:rsid w:val="00E101A9"/>
    <w:pPr>
      <w:spacing w:before="120" w:after="120"/>
    </w:pPr>
    <w:rPr>
      <w:b/>
      <w:bCs/>
      <w:sz w:val="20"/>
    </w:rPr>
  </w:style>
  <w:style w:type="character" w:customStyle="1" w:styleId="Example">
    <w:name w:val="Example"/>
    <w:basedOn w:val="NRELTextChar"/>
    <w:rsid w:val="00D334AC"/>
    <w:rPr>
      <w:rFonts w:ascii="Courier New" w:eastAsiaTheme="minorHAnsi" w:hAnsi="Courier New" w:cstheme="minorBidi"/>
      <w:sz w:val="24"/>
      <w:szCs w:val="22"/>
    </w:rPr>
  </w:style>
  <w:style w:type="paragraph" w:styleId="Header">
    <w:name w:val="header"/>
    <w:basedOn w:val="Normal"/>
    <w:rsid w:val="00E101A9"/>
    <w:pPr>
      <w:tabs>
        <w:tab w:val="center" w:pos="4320"/>
        <w:tab w:val="right" w:pos="8640"/>
      </w:tabs>
    </w:pPr>
  </w:style>
  <w:style w:type="paragraph" w:customStyle="1" w:styleId="NRELTableCaption">
    <w:name w:val="NREL Table Caption"/>
    <w:basedOn w:val="NRELTableText"/>
    <w:link w:val="NRELTableCaptionChar"/>
    <w:rsid w:val="00CD1981"/>
    <w:pPr>
      <w:keepNext/>
      <w:spacing w:before="200" w:after="120"/>
      <w:jc w:val="center"/>
    </w:pPr>
    <w:rPr>
      <w:rFonts w:cs="Arial"/>
      <w:b/>
    </w:rPr>
  </w:style>
  <w:style w:type="paragraph" w:styleId="Footer">
    <w:name w:val="footer"/>
    <w:basedOn w:val="Normal"/>
    <w:rsid w:val="00E101A9"/>
    <w:pPr>
      <w:tabs>
        <w:tab w:val="center" w:pos="4680"/>
        <w:tab w:val="right" w:pos="9720"/>
      </w:tabs>
      <w:ind w:hanging="360"/>
    </w:pPr>
    <w:rPr>
      <w:rFonts w:ascii="Arial" w:hAnsi="Arial" w:cs="Arial"/>
      <w:sz w:val="16"/>
    </w:rPr>
  </w:style>
  <w:style w:type="character" w:styleId="PageNumber">
    <w:name w:val="page number"/>
    <w:basedOn w:val="DefaultParagraphFont"/>
    <w:rsid w:val="00E101A9"/>
  </w:style>
  <w:style w:type="paragraph" w:styleId="BlockText">
    <w:name w:val="Block Text"/>
    <w:basedOn w:val="Normal"/>
    <w:rsid w:val="00E101A9"/>
    <w:pPr>
      <w:spacing w:after="120"/>
      <w:ind w:left="1440" w:right="1440"/>
    </w:pPr>
  </w:style>
  <w:style w:type="paragraph" w:styleId="BodyText">
    <w:name w:val="Body Text"/>
    <w:basedOn w:val="Normal"/>
    <w:link w:val="BodyTextChar"/>
    <w:rsid w:val="00CA0ED2"/>
    <w:pPr>
      <w:spacing w:after="240"/>
    </w:pPr>
  </w:style>
  <w:style w:type="paragraph" w:styleId="BodyText2">
    <w:name w:val="Body Text 2"/>
    <w:basedOn w:val="Normal"/>
    <w:rsid w:val="00E101A9"/>
    <w:pPr>
      <w:spacing w:after="120" w:line="480" w:lineRule="auto"/>
    </w:pPr>
  </w:style>
  <w:style w:type="paragraph" w:styleId="BodyText3">
    <w:name w:val="Body Text 3"/>
    <w:basedOn w:val="Normal"/>
    <w:rsid w:val="00E101A9"/>
    <w:pPr>
      <w:spacing w:before="120" w:after="120"/>
      <w:ind w:left="360"/>
    </w:pPr>
    <w:rPr>
      <w:b/>
      <w:bCs/>
      <w:szCs w:val="16"/>
    </w:rPr>
  </w:style>
  <w:style w:type="paragraph" w:styleId="BodyTextFirstIndent">
    <w:name w:val="Body Text First Indent"/>
    <w:basedOn w:val="BodyText"/>
    <w:rsid w:val="00E101A9"/>
    <w:pPr>
      <w:ind w:firstLine="210"/>
    </w:pPr>
  </w:style>
  <w:style w:type="paragraph" w:styleId="BodyTextFirstIndent2">
    <w:name w:val="Body Text First Indent 2"/>
    <w:basedOn w:val="BodyTextIndent"/>
    <w:rsid w:val="00E101A9"/>
    <w:pPr>
      <w:spacing w:before="0"/>
      <w:ind w:firstLine="210"/>
    </w:pPr>
  </w:style>
  <w:style w:type="paragraph" w:styleId="BodyTextIndent3">
    <w:name w:val="Body Text Indent 3"/>
    <w:basedOn w:val="Normal"/>
    <w:rsid w:val="00E101A9"/>
    <w:pPr>
      <w:spacing w:after="120"/>
      <w:ind w:left="360"/>
    </w:pPr>
    <w:rPr>
      <w:sz w:val="16"/>
      <w:szCs w:val="16"/>
    </w:rPr>
  </w:style>
  <w:style w:type="paragraph" w:styleId="Closing">
    <w:name w:val="Closing"/>
    <w:basedOn w:val="Normal"/>
    <w:rsid w:val="00E101A9"/>
    <w:pPr>
      <w:ind w:left="4320"/>
    </w:pPr>
  </w:style>
  <w:style w:type="paragraph" w:styleId="CommentText">
    <w:name w:val="annotation text"/>
    <w:basedOn w:val="Normal"/>
    <w:semiHidden/>
    <w:rsid w:val="00E101A9"/>
    <w:rPr>
      <w:sz w:val="20"/>
    </w:rPr>
  </w:style>
  <w:style w:type="paragraph" w:styleId="Date">
    <w:name w:val="Date"/>
    <w:basedOn w:val="Normal"/>
    <w:next w:val="Normal"/>
    <w:rsid w:val="00E101A9"/>
  </w:style>
  <w:style w:type="paragraph" w:styleId="DocumentMap">
    <w:name w:val="Document Map"/>
    <w:basedOn w:val="Normal"/>
    <w:semiHidden/>
    <w:rsid w:val="00E101A9"/>
    <w:pPr>
      <w:shd w:val="clear" w:color="auto" w:fill="000080"/>
    </w:pPr>
    <w:rPr>
      <w:rFonts w:ascii="Tahoma" w:hAnsi="Tahoma" w:cs="Tahoma"/>
    </w:rPr>
  </w:style>
  <w:style w:type="paragraph" w:styleId="E-mailSignature">
    <w:name w:val="E-mail Signature"/>
    <w:basedOn w:val="Normal"/>
    <w:rsid w:val="00E101A9"/>
  </w:style>
  <w:style w:type="paragraph" w:styleId="EndnoteText">
    <w:name w:val="endnote text"/>
    <w:basedOn w:val="Normal"/>
    <w:semiHidden/>
    <w:rsid w:val="00E101A9"/>
    <w:rPr>
      <w:sz w:val="20"/>
    </w:rPr>
  </w:style>
  <w:style w:type="paragraph" w:styleId="EnvelopeAddress">
    <w:name w:val="envelope address"/>
    <w:basedOn w:val="Normal"/>
    <w:rsid w:val="00E101A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E101A9"/>
    <w:rPr>
      <w:rFonts w:ascii="Arial" w:hAnsi="Arial" w:cs="Arial"/>
      <w:sz w:val="20"/>
    </w:rPr>
  </w:style>
  <w:style w:type="paragraph" w:styleId="FootnoteText">
    <w:name w:val="footnote text"/>
    <w:basedOn w:val="Normal"/>
    <w:semiHidden/>
    <w:rsid w:val="00E101A9"/>
    <w:rPr>
      <w:sz w:val="20"/>
    </w:rPr>
  </w:style>
  <w:style w:type="paragraph" w:styleId="HTMLAddress">
    <w:name w:val="HTML Address"/>
    <w:basedOn w:val="Normal"/>
    <w:rsid w:val="00E101A9"/>
    <w:rPr>
      <w:i/>
      <w:iCs/>
    </w:rPr>
  </w:style>
  <w:style w:type="paragraph" w:styleId="HTMLPreformatted">
    <w:name w:val="HTML Preformatted"/>
    <w:basedOn w:val="Normal"/>
    <w:rsid w:val="00E101A9"/>
    <w:rPr>
      <w:rFonts w:ascii="Courier New" w:hAnsi="Courier New" w:cs="Courier New"/>
      <w:sz w:val="20"/>
    </w:rPr>
  </w:style>
  <w:style w:type="paragraph" w:styleId="Index1">
    <w:name w:val="index 1"/>
    <w:basedOn w:val="Normal"/>
    <w:next w:val="Normal"/>
    <w:autoRedefine/>
    <w:semiHidden/>
    <w:rsid w:val="00E101A9"/>
    <w:pPr>
      <w:ind w:left="220" w:hanging="220"/>
    </w:pPr>
  </w:style>
  <w:style w:type="paragraph" w:styleId="Index2">
    <w:name w:val="index 2"/>
    <w:basedOn w:val="Normal"/>
    <w:next w:val="Normal"/>
    <w:autoRedefine/>
    <w:semiHidden/>
    <w:rsid w:val="00E101A9"/>
    <w:pPr>
      <w:ind w:left="440" w:hanging="220"/>
    </w:pPr>
  </w:style>
  <w:style w:type="paragraph" w:styleId="Index3">
    <w:name w:val="index 3"/>
    <w:basedOn w:val="Normal"/>
    <w:next w:val="Normal"/>
    <w:autoRedefine/>
    <w:semiHidden/>
    <w:rsid w:val="00E101A9"/>
    <w:pPr>
      <w:ind w:left="660" w:hanging="220"/>
    </w:pPr>
  </w:style>
  <w:style w:type="paragraph" w:styleId="Index4">
    <w:name w:val="index 4"/>
    <w:basedOn w:val="Normal"/>
    <w:next w:val="Normal"/>
    <w:autoRedefine/>
    <w:semiHidden/>
    <w:rsid w:val="00E101A9"/>
    <w:pPr>
      <w:ind w:left="880" w:hanging="220"/>
    </w:pPr>
  </w:style>
  <w:style w:type="paragraph" w:styleId="Index5">
    <w:name w:val="index 5"/>
    <w:basedOn w:val="Normal"/>
    <w:next w:val="Normal"/>
    <w:autoRedefine/>
    <w:semiHidden/>
    <w:rsid w:val="00E101A9"/>
    <w:pPr>
      <w:ind w:left="1100" w:hanging="220"/>
    </w:pPr>
  </w:style>
  <w:style w:type="paragraph" w:styleId="Index6">
    <w:name w:val="index 6"/>
    <w:basedOn w:val="Normal"/>
    <w:next w:val="Normal"/>
    <w:autoRedefine/>
    <w:semiHidden/>
    <w:rsid w:val="00E101A9"/>
    <w:pPr>
      <w:ind w:left="1320" w:hanging="220"/>
    </w:pPr>
  </w:style>
  <w:style w:type="paragraph" w:styleId="Index7">
    <w:name w:val="index 7"/>
    <w:basedOn w:val="Normal"/>
    <w:next w:val="Normal"/>
    <w:autoRedefine/>
    <w:semiHidden/>
    <w:rsid w:val="00E101A9"/>
    <w:pPr>
      <w:ind w:left="1540" w:hanging="220"/>
    </w:pPr>
  </w:style>
  <w:style w:type="paragraph" w:styleId="Index8">
    <w:name w:val="index 8"/>
    <w:basedOn w:val="Normal"/>
    <w:next w:val="Normal"/>
    <w:autoRedefine/>
    <w:semiHidden/>
    <w:rsid w:val="00E101A9"/>
    <w:pPr>
      <w:ind w:left="1760" w:hanging="220"/>
    </w:pPr>
  </w:style>
  <w:style w:type="paragraph" w:styleId="Index9">
    <w:name w:val="index 9"/>
    <w:basedOn w:val="Normal"/>
    <w:next w:val="Normal"/>
    <w:autoRedefine/>
    <w:semiHidden/>
    <w:rsid w:val="00E101A9"/>
    <w:pPr>
      <w:ind w:left="1980" w:hanging="220"/>
    </w:pPr>
  </w:style>
  <w:style w:type="paragraph" w:styleId="IndexHeading">
    <w:name w:val="index heading"/>
    <w:basedOn w:val="Normal"/>
    <w:next w:val="Index1"/>
    <w:semiHidden/>
    <w:rsid w:val="00E101A9"/>
    <w:rPr>
      <w:rFonts w:ascii="Arial" w:hAnsi="Arial" w:cs="Arial"/>
      <w:b/>
      <w:bCs/>
    </w:rPr>
  </w:style>
  <w:style w:type="paragraph" w:styleId="List">
    <w:name w:val="List"/>
    <w:basedOn w:val="Normal"/>
    <w:rsid w:val="00E101A9"/>
    <w:pPr>
      <w:ind w:left="1440" w:hanging="1440"/>
    </w:pPr>
  </w:style>
  <w:style w:type="paragraph" w:styleId="List2">
    <w:name w:val="List 2"/>
    <w:basedOn w:val="Normal"/>
    <w:rsid w:val="00E101A9"/>
    <w:pPr>
      <w:ind w:left="720" w:hanging="360"/>
    </w:pPr>
  </w:style>
  <w:style w:type="paragraph" w:styleId="List3">
    <w:name w:val="List 3"/>
    <w:basedOn w:val="Normal"/>
    <w:rsid w:val="00E101A9"/>
    <w:pPr>
      <w:ind w:left="1080" w:hanging="360"/>
    </w:pPr>
  </w:style>
  <w:style w:type="paragraph" w:styleId="List4">
    <w:name w:val="List 4"/>
    <w:basedOn w:val="Normal"/>
    <w:rsid w:val="00E101A9"/>
    <w:pPr>
      <w:ind w:left="1440" w:hanging="360"/>
    </w:pPr>
  </w:style>
  <w:style w:type="paragraph" w:styleId="List5">
    <w:name w:val="List 5"/>
    <w:basedOn w:val="Normal"/>
    <w:rsid w:val="00E101A9"/>
    <w:pPr>
      <w:ind w:left="1800" w:hanging="360"/>
    </w:pPr>
  </w:style>
  <w:style w:type="paragraph" w:styleId="ListBullet">
    <w:name w:val="List Bullet"/>
    <w:basedOn w:val="Normal"/>
    <w:autoRedefine/>
    <w:rsid w:val="00E101A9"/>
    <w:pPr>
      <w:numPr>
        <w:numId w:val="3"/>
      </w:numPr>
    </w:pPr>
  </w:style>
  <w:style w:type="paragraph" w:styleId="ListBullet2">
    <w:name w:val="List Bullet 2"/>
    <w:basedOn w:val="Normal"/>
    <w:autoRedefine/>
    <w:rsid w:val="00E101A9"/>
    <w:pPr>
      <w:numPr>
        <w:numId w:val="4"/>
      </w:numPr>
    </w:pPr>
  </w:style>
  <w:style w:type="paragraph" w:styleId="ListBullet3">
    <w:name w:val="List Bullet 3"/>
    <w:basedOn w:val="Normal"/>
    <w:autoRedefine/>
    <w:rsid w:val="00E101A9"/>
    <w:pPr>
      <w:numPr>
        <w:numId w:val="5"/>
      </w:numPr>
    </w:pPr>
  </w:style>
  <w:style w:type="paragraph" w:styleId="ListBullet4">
    <w:name w:val="List Bullet 4"/>
    <w:basedOn w:val="Normal"/>
    <w:autoRedefine/>
    <w:rsid w:val="00E101A9"/>
    <w:pPr>
      <w:numPr>
        <w:numId w:val="6"/>
      </w:numPr>
    </w:pPr>
  </w:style>
  <w:style w:type="paragraph" w:styleId="ListBullet5">
    <w:name w:val="List Bullet 5"/>
    <w:basedOn w:val="Normal"/>
    <w:autoRedefine/>
    <w:rsid w:val="00E101A9"/>
    <w:pPr>
      <w:numPr>
        <w:numId w:val="7"/>
      </w:numPr>
    </w:pPr>
  </w:style>
  <w:style w:type="paragraph" w:styleId="ListContinue">
    <w:name w:val="List Continue"/>
    <w:basedOn w:val="Normal"/>
    <w:rsid w:val="00E101A9"/>
    <w:pPr>
      <w:spacing w:after="120"/>
      <w:ind w:left="360"/>
    </w:pPr>
  </w:style>
  <w:style w:type="paragraph" w:styleId="ListContinue2">
    <w:name w:val="List Continue 2"/>
    <w:basedOn w:val="Normal"/>
    <w:rsid w:val="00E101A9"/>
    <w:pPr>
      <w:spacing w:after="120"/>
      <w:ind w:left="720"/>
    </w:pPr>
  </w:style>
  <w:style w:type="paragraph" w:styleId="ListContinue3">
    <w:name w:val="List Continue 3"/>
    <w:basedOn w:val="Normal"/>
    <w:rsid w:val="00E101A9"/>
    <w:pPr>
      <w:spacing w:after="120"/>
      <w:ind w:left="1080"/>
    </w:pPr>
  </w:style>
  <w:style w:type="paragraph" w:styleId="ListContinue4">
    <w:name w:val="List Continue 4"/>
    <w:basedOn w:val="Normal"/>
    <w:rsid w:val="00E101A9"/>
    <w:pPr>
      <w:spacing w:after="120"/>
      <w:ind w:left="1440"/>
    </w:pPr>
  </w:style>
  <w:style w:type="paragraph" w:styleId="ListContinue5">
    <w:name w:val="List Continue 5"/>
    <w:basedOn w:val="Normal"/>
    <w:rsid w:val="00E101A9"/>
    <w:pPr>
      <w:spacing w:after="120"/>
      <w:ind w:left="1800"/>
    </w:pPr>
  </w:style>
  <w:style w:type="paragraph" w:styleId="ListNumber">
    <w:name w:val="List Number"/>
    <w:basedOn w:val="Normal"/>
    <w:rsid w:val="00E101A9"/>
    <w:pPr>
      <w:numPr>
        <w:numId w:val="8"/>
      </w:numPr>
    </w:pPr>
  </w:style>
  <w:style w:type="paragraph" w:styleId="ListNumber2">
    <w:name w:val="List Number 2"/>
    <w:basedOn w:val="Normal"/>
    <w:rsid w:val="00E101A9"/>
    <w:pPr>
      <w:numPr>
        <w:numId w:val="9"/>
      </w:numPr>
    </w:pPr>
  </w:style>
  <w:style w:type="paragraph" w:styleId="ListNumber3">
    <w:name w:val="List Number 3"/>
    <w:basedOn w:val="Normal"/>
    <w:rsid w:val="00E101A9"/>
    <w:pPr>
      <w:numPr>
        <w:numId w:val="10"/>
      </w:numPr>
    </w:pPr>
  </w:style>
  <w:style w:type="paragraph" w:styleId="ListNumber4">
    <w:name w:val="List Number 4"/>
    <w:basedOn w:val="Normal"/>
    <w:rsid w:val="00E101A9"/>
    <w:pPr>
      <w:numPr>
        <w:numId w:val="11"/>
      </w:numPr>
    </w:pPr>
  </w:style>
  <w:style w:type="paragraph" w:styleId="ListNumber5">
    <w:name w:val="List Number 5"/>
    <w:basedOn w:val="Normal"/>
    <w:rsid w:val="00E101A9"/>
    <w:pPr>
      <w:numPr>
        <w:numId w:val="12"/>
      </w:numPr>
    </w:pPr>
  </w:style>
  <w:style w:type="paragraph" w:styleId="MacroText">
    <w:name w:val="macro"/>
    <w:semiHidden/>
    <w:rsid w:val="00E101A9"/>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MessageHeader">
    <w:name w:val="Message Header"/>
    <w:basedOn w:val="Normal"/>
    <w:rsid w:val="00E101A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E101A9"/>
    <w:rPr>
      <w:sz w:val="24"/>
    </w:rPr>
  </w:style>
  <w:style w:type="paragraph" w:styleId="NormalIndent">
    <w:name w:val="Normal Indent"/>
    <w:basedOn w:val="Normal"/>
    <w:rsid w:val="00E101A9"/>
    <w:pPr>
      <w:ind w:left="720"/>
    </w:pPr>
  </w:style>
  <w:style w:type="paragraph" w:styleId="NoteHeading">
    <w:name w:val="Note Heading"/>
    <w:basedOn w:val="Normal"/>
    <w:next w:val="Normal"/>
    <w:rsid w:val="00E101A9"/>
  </w:style>
  <w:style w:type="paragraph" w:styleId="PlainText">
    <w:name w:val="Plain Text"/>
    <w:basedOn w:val="Normal"/>
    <w:rsid w:val="00E101A9"/>
    <w:rPr>
      <w:rFonts w:ascii="Courier New" w:hAnsi="Courier New" w:cs="Courier New"/>
      <w:sz w:val="20"/>
    </w:rPr>
  </w:style>
  <w:style w:type="paragraph" w:styleId="Salutation">
    <w:name w:val="Salutation"/>
    <w:basedOn w:val="Normal"/>
    <w:next w:val="Normal"/>
    <w:rsid w:val="00E101A9"/>
  </w:style>
  <w:style w:type="paragraph" w:styleId="Signature">
    <w:name w:val="Signature"/>
    <w:basedOn w:val="Normal"/>
    <w:rsid w:val="00E101A9"/>
    <w:pPr>
      <w:ind w:left="4320"/>
    </w:pPr>
  </w:style>
  <w:style w:type="paragraph" w:styleId="Subtitle">
    <w:name w:val="Subtitle"/>
    <w:basedOn w:val="Normal"/>
    <w:qFormat/>
    <w:rsid w:val="00E101A9"/>
    <w:pPr>
      <w:spacing w:after="60"/>
      <w:jc w:val="center"/>
      <w:outlineLvl w:val="1"/>
    </w:pPr>
    <w:rPr>
      <w:rFonts w:ascii="Arial" w:hAnsi="Arial" w:cs="Arial"/>
      <w:sz w:val="24"/>
    </w:rPr>
  </w:style>
  <w:style w:type="paragraph" w:styleId="TableofAuthorities">
    <w:name w:val="table of authorities"/>
    <w:basedOn w:val="Normal"/>
    <w:next w:val="Normal"/>
    <w:semiHidden/>
    <w:rsid w:val="00E101A9"/>
    <w:pPr>
      <w:ind w:left="220" w:hanging="220"/>
    </w:pPr>
  </w:style>
  <w:style w:type="paragraph" w:styleId="TableofFigures">
    <w:name w:val="table of figures"/>
    <w:basedOn w:val="Normal"/>
    <w:next w:val="Normal"/>
    <w:semiHidden/>
    <w:rsid w:val="00E101A9"/>
    <w:pPr>
      <w:ind w:left="440" w:hanging="440"/>
    </w:pPr>
  </w:style>
  <w:style w:type="paragraph" w:styleId="TOAHeading">
    <w:name w:val="toa heading"/>
    <w:basedOn w:val="Normal"/>
    <w:next w:val="Normal"/>
    <w:semiHidden/>
    <w:rsid w:val="00E101A9"/>
    <w:pPr>
      <w:spacing w:before="120"/>
    </w:pPr>
    <w:rPr>
      <w:rFonts w:ascii="Arial" w:hAnsi="Arial" w:cs="Arial"/>
      <w:b/>
      <w:bCs/>
      <w:sz w:val="24"/>
    </w:rPr>
  </w:style>
  <w:style w:type="paragraph" w:styleId="TOC1">
    <w:name w:val="toc 1"/>
    <w:basedOn w:val="Head1"/>
    <w:next w:val="Head1"/>
    <w:autoRedefine/>
    <w:uiPriority w:val="39"/>
    <w:rsid w:val="003535FC"/>
    <w:pPr>
      <w:tabs>
        <w:tab w:val="right" w:leader="dot" w:pos="9350"/>
      </w:tabs>
      <w:spacing w:before="120" w:after="120"/>
      <w:ind w:left="360" w:hanging="360"/>
    </w:pPr>
    <w:rPr>
      <w:b w:val="0"/>
      <w:bCs/>
      <w:noProof/>
      <w:sz w:val="20"/>
    </w:rPr>
  </w:style>
  <w:style w:type="paragraph" w:styleId="TOC2">
    <w:name w:val="toc 2"/>
    <w:basedOn w:val="Head2"/>
    <w:next w:val="Head2"/>
    <w:autoRedefine/>
    <w:uiPriority w:val="39"/>
    <w:rsid w:val="005015A0"/>
    <w:pPr>
      <w:tabs>
        <w:tab w:val="right" w:leader="dot" w:pos="9350"/>
      </w:tabs>
      <w:ind w:left="360"/>
    </w:pPr>
    <w:rPr>
      <w:b w:val="0"/>
      <w:sz w:val="20"/>
    </w:rPr>
  </w:style>
  <w:style w:type="paragraph" w:styleId="TOC3">
    <w:name w:val="toc 3"/>
    <w:basedOn w:val="Normal"/>
    <w:next w:val="Normal"/>
    <w:autoRedefine/>
    <w:uiPriority w:val="39"/>
    <w:rsid w:val="00E101A9"/>
    <w:pPr>
      <w:ind w:left="440"/>
    </w:pPr>
    <w:rPr>
      <w:i/>
      <w:iCs/>
      <w:sz w:val="20"/>
    </w:rPr>
  </w:style>
  <w:style w:type="paragraph" w:styleId="TOC4">
    <w:name w:val="toc 4"/>
    <w:basedOn w:val="Normal"/>
    <w:next w:val="Normal"/>
    <w:autoRedefine/>
    <w:uiPriority w:val="39"/>
    <w:rsid w:val="00E101A9"/>
    <w:pPr>
      <w:ind w:left="660"/>
    </w:pPr>
    <w:rPr>
      <w:sz w:val="18"/>
      <w:szCs w:val="18"/>
    </w:rPr>
  </w:style>
  <w:style w:type="paragraph" w:styleId="TOC5">
    <w:name w:val="toc 5"/>
    <w:basedOn w:val="Normal"/>
    <w:next w:val="Normal"/>
    <w:autoRedefine/>
    <w:uiPriority w:val="39"/>
    <w:rsid w:val="00E101A9"/>
    <w:pPr>
      <w:ind w:left="880"/>
    </w:pPr>
    <w:rPr>
      <w:sz w:val="18"/>
      <w:szCs w:val="18"/>
    </w:rPr>
  </w:style>
  <w:style w:type="paragraph" w:styleId="TOC6">
    <w:name w:val="toc 6"/>
    <w:basedOn w:val="Normal"/>
    <w:next w:val="Normal"/>
    <w:autoRedefine/>
    <w:uiPriority w:val="39"/>
    <w:rsid w:val="00E101A9"/>
    <w:pPr>
      <w:ind w:left="1100"/>
    </w:pPr>
    <w:rPr>
      <w:sz w:val="18"/>
      <w:szCs w:val="18"/>
    </w:rPr>
  </w:style>
  <w:style w:type="paragraph" w:styleId="TOC7">
    <w:name w:val="toc 7"/>
    <w:basedOn w:val="Normal"/>
    <w:next w:val="Normal"/>
    <w:autoRedefine/>
    <w:uiPriority w:val="39"/>
    <w:rsid w:val="00E101A9"/>
    <w:pPr>
      <w:ind w:left="1320"/>
    </w:pPr>
    <w:rPr>
      <w:sz w:val="18"/>
      <w:szCs w:val="18"/>
    </w:rPr>
  </w:style>
  <w:style w:type="paragraph" w:styleId="TOC8">
    <w:name w:val="toc 8"/>
    <w:basedOn w:val="Normal"/>
    <w:next w:val="Normal"/>
    <w:autoRedefine/>
    <w:uiPriority w:val="39"/>
    <w:rsid w:val="00E101A9"/>
    <w:pPr>
      <w:ind w:left="1540"/>
    </w:pPr>
    <w:rPr>
      <w:sz w:val="18"/>
      <w:szCs w:val="18"/>
    </w:rPr>
  </w:style>
  <w:style w:type="paragraph" w:styleId="TOC9">
    <w:name w:val="toc 9"/>
    <w:basedOn w:val="Normal"/>
    <w:next w:val="Normal"/>
    <w:autoRedefine/>
    <w:uiPriority w:val="39"/>
    <w:rsid w:val="00E101A9"/>
    <w:pPr>
      <w:ind w:left="1760"/>
    </w:pPr>
    <w:rPr>
      <w:sz w:val="18"/>
      <w:szCs w:val="18"/>
    </w:rPr>
  </w:style>
  <w:style w:type="character" w:styleId="CommentReference">
    <w:name w:val="annotation reference"/>
    <w:basedOn w:val="DefaultParagraphFont"/>
    <w:semiHidden/>
    <w:rsid w:val="00E101A9"/>
    <w:rPr>
      <w:sz w:val="16"/>
      <w:szCs w:val="16"/>
    </w:rPr>
  </w:style>
  <w:style w:type="paragraph" w:styleId="BalloonText">
    <w:name w:val="Balloon Text"/>
    <w:basedOn w:val="Normal"/>
    <w:semiHidden/>
    <w:rsid w:val="00E101A9"/>
    <w:rPr>
      <w:rFonts w:ascii="Tahoma" w:hAnsi="Tahoma" w:cs="Tahoma"/>
      <w:sz w:val="16"/>
      <w:szCs w:val="16"/>
    </w:rPr>
  </w:style>
  <w:style w:type="paragraph" w:styleId="CommentSubject">
    <w:name w:val="annotation subject"/>
    <w:basedOn w:val="CommentText"/>
    <w:next w:val="CommentText"/>
    <w:semiHidden/>
    <w:rsid w:val="00E101A9"/>
    <w:rPr>
      <w:b/>
      <w:bCs/>
    </w:rPr>
  </w:style>
  <w:style w:type="paragraph" w:customStyle="1" w:styleId="EERETag">
    <w:name w:val="EERE Tag"/>
    <w:basedOn w:val="BodyText"/>
    <w:rsid w:val="006B2402"/>
    <w:pPr>
      <w:spacing w:before="120" w:after="0"/>
    </w:pPr>
    <w:rPr>
      <w:rFonts w:ascii="Arial" w:eastAsia="Times" w:hAnsi="Arial" w:cs="Arial"/>
      <w:sz w:val="20"/>
      <w:szCs w:val="20"/>
    </w:rPr>
  </w:style>
  <w:style w:type="paragraph" w:customStyle="1" w:styleId="FormTitle">
    <w:name w:val="Form Title"/>
    <w:basedOn w:val="Normal"/>
    <w:rsid w:val="00A3319F"/>
    <w:pPr>
      <w:jc w:val="center"/>
    </w:pPr>
    <w:rPr>
      <w:rFonts w:ascii="Arial" w:hAnsi="Arial"/>
      <w:b/>
      <w:sz w:val="27"/>
      <w:szCs w:val="20"/>
    </w:rPr>
  </w:style>
  <w:style w:type="paragraph" w:customStyle="1" w:styleId="Default">
    <w:name w:val="Default"/>
    <w:rsid w:val="00B41F68"/>
    <w:pPr>
      <w:autoSpaceDE w:val="0"/>
      <w:autoSpaceDN w:val="0"/>
      <w:adjustRightInd w:val="0"/>
    </w:pPr>
    <w:rPr>
      <w:rFonts w:ascii="Arial" w:hAnsi="Arial" w:cs="Arial"/>
      <w:color w:val="000000"/>
      <w:sz w:val="24"/>
      <w:szCs w:val="24"/>
    </w:rPr>
  </w:style>
  <w:style w:type="paragraph" w:customStyle="1" w:styleId="ReferenceList">
    <w:name w:val="Reference List"/>
    <w:basedOn w:val="Normal"/>
    <w:rsid w:val="00002A2B"/>
    <w:pPr>
      <w:tabs>
        <w:tab w:val="left" w:pos="720"/>
      </w:tabs>
      <w:spacing w:before="60"/>
      <w:ind w:left="576" w:hanging="576"/>
    </w:pPr>
    <w:rPr>
      <w:noProof/>
    </w:rPr>
  </w:style>
  <w:style w:type="paragraph" w:customStyle="1" w:styleId="NRELReferences">
    <w:name w:val="NREL References"/>
    <w:basedOn w:val="NRELText"/>
    <w:link w:val="NRELReferencesChar"/>
    <w:rsid w:val="00FF1D6D"/>
    <w:pPr>
      <w:tabs>
        <w:tab w:val="left" w:pos="720"/>
      </w:tabs>
      <w:ind w:left="576" w:hanging="576"/>
    </w:pPr>
    <w:rPr>
      <w:noProof/>
    </w:rPr>
  </w:style>
  <w:style w:type="character" w:customStyle="1" w:styleId="NRELReferencesChar">
    <w:name w:val="NREL References Char"/>
    <w:basedOn w:val="DefaultParagraphFont"/>
    <w:link w:val="NRELReferences"/>
    <w:rsid w:val="00FF1D6D"/>
    <w:rPr>
      <w:rFonts w:ascii="Times New Roman" w:eastAsiaTheme="minorHAnsi" w:hAnsi="Times New Roman" w:cstheme="minorBidi"/>
      <w:noProof/>
      <w:sz w:val="24"/>
      <w:szCs w:val="22"/>
    </w:rPr>
  </w:style>
  <w:style w:type="table" w:styleId="TableGrid">
    <w:name w:val="Table Grid"/>
    <w:basedOn w:val="TableNormal"/>
    <w:rsid w:val="00B66A81"/>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otnoteReference">
    <w:name w:val="footnote reference"/>
    <w:basedOn w:val="DefaultParagraphFont"/>
    <w:semiHidden/>
    <w:rsid w:val="00A629E0"/>
    <w:rPr>
      <w:vertAlign w:val="superscript"/>
    </w:rPr>
  </w:style>
  <w:style w:type="paragraph" w:customStyle="1" w:styleId="TOC10">
    <w:name w:val="TOC1"/>
    <w:basedOn w:val="TOC1"/>
    <w:rsid w:val="00C63586"/>
  </w:style>
  <w:style w:type="paragraph" w:customStyle="1" w:styleId="MTDisplayEquation">
    <w:name w:val="MTDisplayEquation"/>
    <w:basedOn w:val="NRELText"/>
    <w:next w:val="NRELText"/>
    <w:rsid w:val="001D6F90"/>
    <w:pPr>
      <w:tabs>
        <w:tab w:val="center" w:pos="4680"/>
        <w:tab w:val="right" w:pos="9360"/>
      </w:tabs>
    </w:pPr>
  </w:style>
  <w:style w:type="paragraph" w:customStyle="1" w:styleId="Head3">
    <w:name w:val="Head3"/>
    <w:basedOn w:val="Head1"/>
    <w:next w:val="NRELText"/>
    <w:link w:val="Head3Char"/>
    <w:rsid w:val="00772BC7"/>
    <w:pPr>
      <w:tabs>
        <w:tab w:val="left" w:pos="526"/>
      </w:tabs>
      <w:spacing w:before="100" w:after="0"/>
    </w:pPr>
    <w:rPr>
      <w:i/>
      <w:sz w:val="24"/>
    </w:rPr>
  </w:style>
  <w:style w:type="character" w:customStyle="1" w:styleId="Head1Char">
    <w:name w:val="Head 1 Char"/>
    <w:basedOn w:val="DefaultParagraphFont"/>
    <w:link w:val="Head1"/>
    <w:rsid w:val="001D688A"/>
    <w:rPr>
      <w:rFonts w:ascii="Arial" w:hAnsi="Arial" w:cs="Arial"/>
      <w:b/>
      <w:sz w:val="28"/>
      <w:szCs w:val="28"/>
      <w:lang w:val="en-US" w:eastAsia="en-US" w:bidi="ar-SA"/>
    </w:rPr>
  </w:style>
  <w:style w:type="character" w:customStyle="1" w:styleId="Head3Char">
    <w:name w:val="Head3 Char"/>
    <w:basedOn w:val="Head1Char"/>
    <w:link w:val="Head3"/>
    <w:rsid w:val="00170DC9"/>
    <w:rPr>
      <w:rFonts w:ascii="Arial" w:hAnsi="Arial" w:cs="Arial"/>
      <w:b/>
      <w:i/>
      <w:sz w:val="24"/>
      <w:szCs w:val="28"/>
      <w:lang w:val="en-US" w:eastAsia="en-US" w:bidi="ar-SA"/>
    </w:rPr>
  </w:style>
  <w:style w:type="paragraph" w:customStyle="1" w:styleId="MyHeading3">
    <w:name w:val="MyHeading 3"/>
    <w:basedOn w:val="Head3"/>
    <w:link w:val="MyHeading3Char"/>
    <w:qFormat/>
    <w:rsid w:val="00417B9B"/>
  </w:style>
  <w:style w:type="paragraph" w:customStyle="1" w:styleId="MyHeading2">
    <w:name w:val="MyHeading 2"/>
    <w:basedOn w:val="Head2"/>
    <w:link w:val="MyHeading2Char"/>
    <w:qFormat/>
    <w:rsid w:val="00417B9B"/>
    <w:pPr>
      <w:outlineLvl w:val="0"/>
    </w:pPr>
  </w:style>
  <w:style w:type="character" w:customStyle="1" w:styleId="MyHeading3Char">
    <w:name w:val="MyHeading 3 Char"/>
    <w:basedOn w:val="Head3Char"/>
    <w:link w:val="MyHeading3"/>
    <w:rsid w:val="00417B9B"/>
    <w:rPr>
      <w:rFonts w:ascii="Arial" w:hAnsi="Arial" w:cs="Arial"/>
      <w:b/>
      <w:i/>
      <w:sz w:val="24"/>
      <w:szCs w:val="28"/>
      <w:lang w:val="en-US" w:eastAsia="en-US" w:bidi="ar-SA"/>
    </w:rPr>
  </w:style>
  <w:style w:type="paragraph" w:customStyle="1" w:styleId="MyHeading1">
    <w:name w:val="MyHeading 1"/>
    <w:basedOn w:val="Head1"/>
    <w:link w:val="MyHeading1Char"/>
    <w:qFormat/>
    <w:rsid w:val="00417B9B"/>
  </w:style>
  <w:style w:type="character" w:customStyle="1" w:styleId="Head2Char">
    <w:name w:val="Head 2 Char"/>
    <w:basedOn w:val="DefaultParagraphFont"/>
    <w:link w:val="Head2"/>
    <w:rsid w:val="00417B9B"/>
    <w:rPr>
      <w:rFonts w:ascii="Arial" w:hAnsi="Arial" w:cs="Arial"/>
      <w:b/>
      <w:sz w:val="24"/>
      <w:szCs w:val="22"/>
    </w:rPr>
  </w:style>
  <w:style w:type="character" w:customStyle="1" w:styleId="MyHeading2Char">
    <w:name w:val="MyHeading 2 Char"/>
    <w:basedOn w:val="Head2Char"/>
    <w:link w:val="MyHeading2"/>
    <w:rsid w:val="00417B9B"/>
    <w:rPr>
      <w:rFonts w:ascii="Arial" w:hAnsi="Arial" w:cs="Arial"/>
      <w:b/>
      <w:sz w:val="24"/>
      <w:szCs w:val="22"/>
    </w:rPr>
  </w:style>
  <w:style w:type="character" w:customStyle="1" w:styleId="MyHeading1Char">
    <w:name w:val="MyHeading 1 Char"/>
    <w:basedOn w:val="Head1Char"/>
    <w:link w:val="MyHeading1"/>
    <w:rsid w:val="00417B9B"/>
    <w:rPr>
      <w:rFonts w:ascii="Arial" w:hAnsi="Arial" w:cs="Arial"/>
      <w:b/>
      <w:sz w:val="28"/>
      <w:szCs w:val="28"/>
      <w:lang w:val="en-US" w:eastAsia="en-US" w:bidi="ar-SA"/>
    </w:rPr>
  </w:style>
  <w:style w:type="paragraph" w:customStyle="1" w:styleId="Head30">
    <w:name w:val="Head 3"/>
    <w:basedOn w:val="Normal"/>
    <w:qFormat/>
    <w:rsid w:val="006814D2"/>
    <w:rPr>
      <w:rFonts w:ascii="Arial" w:eastAsia="Times New Roman" w:hAnsi="Arial" w:cs="Arial"/>
      <w:b/>
      <w:i/>
      <w:sz w:val="24"/>
      <w:szCs w:val="28"/>
    </w:rPr>
  </w:style>
  <w:style w:type="character" w:customStyle="1" w:styleId="BodyTextChar">
    <w:name w:val="Body Text Char"/>
    <w:basedOn w:val="DefaultParagraphFont"/>
    <w:link w:val="BodyText"/>
    <w:rsid w:val="00CA0ED2"/>
    <w:rPr>
      <w:rFonts w:asciiTheme="minorHAnsi" w:eastAsiaTheme="minorHAnsi" w:hAnsiTheme="minorHAnsi" w:cstheme="minorBidi"/>
      <w:sz w:val="22"/>
      <w:szCs w:val="22"/>
    </w:rPr>
  </w:style>
  <w:style w:type="paragraph" w:customStyle="1" w:styleId="NRELList">
    <w:name w:val="NREL List"/>
    <w:basedOn w:val="NRELText"/>
    <w:qFormat/>
    <w:rsid w:val="00504832"/>
    <w:pPr>
      <w:tabs>
        <w:tab w:val="left" w:pos="1800"/>
      </w:tabs>
      <w:spacing w:after="0"/>
    </w:pPr>
  </w:style>
  <w:style w:type="paragraph" w:customStyle="1" w:styleId="NRELText">
    <w:name w:val="NREL Text"/>
    <w:basedOn w:val="BodyText"/>
    <w:link w:val="NRELTextChar"/>
    <w:qFormat/>
    <w:rsid w:val="000123B9"/>
    <w:pPr>
      <w:spacing w:after="200" w:line="240" w:lineRule="auto"/>
    </w:pPr>
    <w:rPr>
      <w:rFonts w:ascii="Times New Roman" w:hAnsi="Times New Roman"/>
      <w:sz w:val="24"/>
    </w:rPr>
  </w:style>
  <w:style w:type="character" w:customStyle="1" w:styleId="NRELTextChar">
    <w:name w:val="NREL Text Char"/>
    <w:basedOn w:val="BodyTextChar"/>
    <w:link w:val="NRELText"/>
    <w:rsid w:val="000123B9"/>
    <w:rPr>
      <w:rFonts w:ascii="Times New Roman" w:eastAsiaTheme="minorHAnsi" w:hAnsi="Times New Roman" w:cstheme="minorBidi"/>
      <w:sz w:val="24"/>
      <w:szCs w:val="22"/>
    </w:rPr>
  </w:style>
  <w:style w:type="paragraph" w:customStyle="1" w:styleId="NRELTableText">
    <w:name w:val="NREL Table Text"/>
    <w:basedOn w:val="NRELText"/>
    <w:link w:val="NRELTableTextChar"/>
    <w:qFormat/>
    <w:rsid w:val="00504832"/>
    <w:pPr>
      <w:spacing w:after="0"/>
    </w:pPr>
    <w:rPr>
      <w:rFonts w:ascii="Arial" w:hAnsi="Arial"/>
      <w:sz w:val="20"/>
    </w:rPr>
  </w:style>
  <w:style w:type="character" w:customStyle="1" w:styleId="NRELTableTextChar">
    <w:name w:val="NREL Table Text Char"/>
    <w:basedOn w:val="NRELTextChar"/>
    <w:link w:val="NRELTableText"/>
    <w:rsid w:val="00504832"/>
    <w:rPr>
      <w:rFonts w:ascii="Arial" w:eastAsiaTheme="minorHAnsi" w:hAnsi="Arial" w:cstheme="minorBidi"/>
      <w:sz w:val="24"/>
      <w:szCs w:val="22"/>
    </w:rPr>
  </w:style>
  <w:style w:type="character" w:styleId="PlaceholderText">
    <w:name w:val="Placeholder Text"/>
    <w:basedOn w:val="DefaultParagraphFont"/>
    <w:uiPriority w:val="99"/>
    <w:semiHidden/>
    <w:rsid w:val="00FD7E77"/>
    <w:rPr>
      <w:color w:val="808080"/>
    </w:rPr>
  </w:style>
  <w:style w:type="paragraph" w:styleId="Revision">
    <w:name w:val="Revision"/>
    <w:hidden/>
    <w:uiPriority w:val="99"/>
    <w:semiHidden/>
    <w:rsid w:val="00510E55"/>
    <w:rPr>
      <w:rFonts w:asciiTheme="minorHAnsi" w:eastAsiaTheme="minorHAnsi" w:hAnsiTheme="minorHAnsi" w:cstheme="minorBidi"/>
      <w:sz w:val="22"/>
      <w:szCs w:val="22"/>
    </w:rPr>
  </w:style>
  <w:style w:type="character" w:customStyle="1" w:styleId="NRELTableCaptionChar">
    <w:name w:val="NREL Table Caption Char"/>
    <w:basedOn w:val="NRELTableTextChar"/>
    <w:link w:val="NRELTableCaption"/>
    <w:rsid w:val="00CD1981"/>
    <w:rPr>
      <w:rFonts w:ascii="Arial" w:eastAsiaTheme="minorHAnsi" w:hAnsi="Arial" w:cs="Arial"/>
      <w:b/>
      <w:sz w:val="24"/>
      <w:szCs w:val="22"/>
    </w:rPr>
  </w:style>
  <w:style w:type="paragraph" w:customStyle="1" w:styleId="NRELFigureCaption">
    <w:name w:val="NREL Figure Caption"/>
    <w:basedOn w:val="NRELTableCaption"/>
    <w:qFormat/>
    <w:rsid w:val="00EB488C"/>
  </w:style>
  <w:style w:type="character" w:styleId="HTMLCite">
    <w:name w:val="HTML Cite"/>
    <w:basedOn w:val="DefaultParagraphFont"/>
    <w:uiPriority w:val="99"/>
    <w:unhideWhenUsed/>
    <w:rsid w:val="002F0A5E"/>
    <w:rPr>
      <w:i/>
      <w:iCs/>
    </w:rPr>
  </w:style>
  <w:style w:type="character" w:customStyle="1" w:styleId="apple-converted-space">
    <w:name w:val="apple-converted-space"/>
    <w:basedOn w:val="DefaultParagraphFont"/>
    <w:rsid w:val="000208BD"/>
  </w:style>
  <w:style w:type="paragraph" w:styleId="Bibliography">
    <w:name w:val="Bibliography"/>
    <w:basedOn w:val="Normal"/>
    <w:next w:val="Normal"/>
    <w:uiPriority w:val="37"/>
    <w:semiHidden/>
    <w:unhideWhenUsed/>
    <w:rsid w:val="00033C50"/>
  </w:style>
  <w:style w:type="paragraph" w:styleId="IntenseQuote">
    <w:name w:val="Intense Quote"/>
    <w:basedOn w:val="Normal"/>
    <w:next w:val="Normal"/>
    <w:link w:val="IntenseQuoteChar"/>
    <w:uiPriority w:val="30"/>
    <w:qFormat/>
    <w:rsid w:val="00033C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33C50"/>
    <w:rPr>
      <w:rFonts w:asciiTheme="minorHAnsi" w:eastAsiaTheme="minorHAnsi" w:hAnsiTheme="minorHAnsi" w:cstheme="minorBidi"/>
      <w:b/>
      <w:bCs/>
      <w:i/>
      <w:iCs/>
      <w:color w:val="4F81BD" w:themeColor="accent1"/>
      <w:sz w:val="22"/>
      <w:szCs w:val="22"/>
    </w:rPr>
  </w:style>
  <w:style w:type="paragraph" w:styleId="ListParagraph">
    <w:name w:val="List Paragraph"/>
    <w:basedOn w:val="Normal"/>
    <w:uiPriority w:val="34"/>
    <w:qFormat/>
    <w:rsid w:val="00033C50"/>
    <w:pPr>
      <w:ind w:left="720"/>
      <w:contextualSpacing/>
    </w:pPr>
  </w:style>
  <w:style w:type="paragraph" w:styleId="NoSpacing">
    <w:name w:val="No Spacing"/>
    <w:uiPriority w:val="1"/>
    <w:qFormat/>
    <w:rsid w:val="00033C50"/>
    <w:rPr>
      <w:rFonts w:asciiTheme="minorHAnsi" w:eastAsiaTheme="minorHAnsi" w:hAnsiTheme="minorHAnsi" w:cstheme="minorBidi"/>
      <w:sz w:val="22"/>
      <w:szCs w:val="22"/>
    </w:rPr>
  </w:style>
  <w:style w:type="paragraph" w:styleId="Quote">
    <w:name w:val="Quote"/>
    <w:basedOn w:val="Normal"/>
    <w:next w:val="Normal"/>
    <w:link w:val="QuoteChar"/>
    <w:uiPriority w:val="29"/>
    <w:qFormat/>
    <w:rsid w:val="00033C50"/>
    <w:rPr>
      <w:i/>
      <w:iCs/>
      <w:color w:val="000000" w:themeColor="text1"/>
    </w:rPr>
  </w:style>
  <w:style w:type="character" w:customStyle="1" w:styleId="QuoteChar">
    <w:name w:val="Quote Char"/>
    <w:basedOn w:val="DefaultParagraphFont"/>
    <w:link w:val="Quote"/>
    <w:uiPriority w:val="29"/>
    <w:rsid w:val="00033C50"/>
    <w:rPr>
      <w:rFonts w:asciiTheme="minorHAnsi" w:eastAsiaTheme="minorHAnsi" w:hAnsiTheme="minorHAnsi" w:cstheme="minorBidi"/>
      <w:i/>
      <w:iCs/>
      <w:color w:val="000000" w:themeColor="text1"/>
      <w:sz w:val="22"/>
      <w:szCs w:val="22"/>
    </w:rPr>
  </w:style>
  <w:style w:type="paragraph" w:styleId="TOCHeading">
    <w:name w:val="TOC Heading"/>
    <w:basedOn w:val="Heading1"/>
    <w:next w:val="Normal"/>
    <w:uiPriority w:val="39"/>
    <w:semiHidden/>
    <w:unhideWhenUsed/>
    <w:qFormat/>
    <w:rsid w:val="00033C50"/>
    <w:pPr>
      <w:keepNext/>
      <w:keepLines/>
      <w:spacing w:before="480" w:after="0"/>
      <w:outlineLvl w:val="9"/>
    </w:pPr>
    <w:rPr>
      <w:rFonts w:asciiTheme="majorHAnsi" w:eastAsiaTheme="majorEastAsia" w:hAnsiTheme="majorHAnsi" w:cstheme="majorBidi"/>
      <w:bCs/>
      <w:color w:val="365F91" w:themeColor="accent1" w:themeShade="BF"/>
      <w:sz w:val="28"/>
      <w:szCs w:val="28"/>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097791">
      <w:bodyDiv w:val="1"/>
      <w:marLeft w:val="5"/>
      <w:marRight w:val="5"/>
      <w:marTop w:val="0"/>
      <w:marBottom w:val="0"/>
      <w:divBdr>
        <w:top w:val="none" w:sz="0" w:space="0" w:color="auto"/>
        <w:left w:val="none" w:sz="0" w:space="0" w:color="auto"/>
        <w:bottom w:val="none" w:sz="0" w:space="0" w:color="auto"/>
        <w:right w:val="none" w:sz="0" w:space="0" w:color="auto"/>
      </w:divBdr>
      <w:divsChild>
        <w:div w:id="183988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323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sChild>
        <w:div w:id="1414744899">
          <w:marLeft w:val="0"/>
          <w:marRight w:val="0"/>
          <w:marTop w:val="0"/>
          <w:marBottom w:val="0"/>
          <w:divBdr>
            <w:top w:val="none" w:sz="0" w:space="0" w:color="auto"/>
            <w:left w:val="none" w:sz="0" w:space="0" w:color="auto"/>
            <w:bottom w:val="none" w:sz="0" w:space="0" w:color="auto"/>
            <w:right w:val="none" w:sz="0" w:space="0" w:color="auto"/>
          </w:divBdr>
          <w:divsChild>
            <w:div w:id="26103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4267836">
      <w:bodyDiv w:val="1"/>
      <w:marLeft w:val="0"/>
      <w:marRight w:val="0"/>
      <w:marTop w:val="0"/>
      <w:marBottom w:val="0"/>
      <w:divBdr>
        <w:top w:val="none" w:sz="0" w:space="0" w:color="auto"/>
        <w:left w:val="none" w:sz="0" w:space="0" w:color="auto"/>
        <w:bottom w:val="none" w:sz="0" w:space="0" w:color="auto"/>
        <w:right w:val="none" w:sz="0" w:space="0" w:color="auto"/>
      </w:divBdr>
      <w:divsChild>
        <w:div w:id="88354438">
          <w:marLeft w:val="1166"/>
          <w:marRight w:val="0"/>
          <w:marTop w:val="96"/>
          <w:marBottom w:val="0"/>
          <w:divBdr>
            <w:top w:val="none" w:sz="0" w:space="0" w:color="auto"/>
            <w:left w:val="none" w:sz="0" w:space="0" w:color="auto"/>
            <w:bottom w:val="none" w:sz="0" w:space="0" w:color="auto"/>
            <w:right w:val="none" w:sz="0" w:space="0" w:color="auto"/>
          </w:divBdr>
        </w:div>
        <w:div w:id="622150789">
          <w:marLeft w:val="547"/>
          <w:marRight w:val="0"/>
          <w:marTop w:val="288"/>
          <w:marBottom w:val="0"/>
          <w:divBdr>
            <w:top w:val="none" w:sz="0" w:space="0" w:color="auto"/>
            <w:left w:val="none" w:sz="0" w:space="0" w:color="auto"/>
            <w:bottom w:val="none" w:sz="0" w:space="0" w:color="auto"/>
            <w:right w:val="none" w:sz="0" w:space="0" w:color="auto"/>
          </w:divBdr>
        </w:div>
        <w:div w:id="1187215891">
          <w:marLeft w:val="1166"/>
          <w:marRight w:val="0"/>
          <w:marTop w:val="96"/>
          <w:marBottom w:val="0"/>
          <w:divBdr>
            <w:top w:val="none" w:sz="0" w:space="0" w:color="auto"/>
            <w:left w:val="none" w:sz="0" w:space="0" w:color="auto"/>
            <w:bottom w:val="none" w:sz="0" w:space="0" w:color="auto"/>
            <w:right w:val="none" w:sz="0" w:space="0" w:color="auto"/>
          </w:divBdr>
        </w:div>
        <w:div w:id="145760383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wmf"/><Relationship Id="rId299" Type="http://schemas.openxmlformats.org/officeDocument/2006/relationships/oleObject" Target="embeddings/oleObject122.bin"/><Relationship Id="rId21" Type="http://schemas.openxmlformats.org/officeDocument/2006/relationships/footer" Target="footer4.xml"/><Relationship Id="rId63" Type="http://schemas.openxmlformats.org/officeDocument/2006/relationships/hyperlink" Target="file:///C:\Users\bjonkman\Documents\DATA\DesignCodes\preprocessors\TurbSim\SVNdirectory\branches\hydro\TurbSim.docx" TargetMode="External"/><Relationship Id="rId159" Type="http://schemas.openxmlformats.org/officeDocument/2006/relationships/oleObject" Target="embeddings/oleObject48.bin"/><Relationship Id="rId324" Type="http://schemas.openxmlformats.org/officeDocument/2006/relationships/oleObject" Target="embeddings/oleObject137.bin"/><Relationship Id="rId366" Type="http://schemas.openxmlformats.org/officeDocument/2006/relationships/image" Target="media/image152.wmf"/><Relationship Id="rId170" Type="http://schemas.openxmlformats.org/officeDocument/2006/relationships/image" Target="media/image65.wmf"/><Relationship Id="rId226" Type="http://schemas.openxmlformats.org/officeDocument/2006/relationships/oleObject" Target="embeddings/oleObject81.bin"/><Relationship Id="rId433" Type="http://schemas.openxmlformats.org/officeDocument/2006/relationships/hyperlink" Target="http://flash.uchicago.edu/~tomek/htmls/refs/ranlux.f90.html" TargetMode="External"/><Relationship Id="rId268" Type="http://schemas.openxmlformats.org/officeDocument/2006/relationships/image" Target="media/image112.png"/><Relationship Id="rId475" Type="http://schemas.openxmlformats.org/officeDocument/2006/relationships/image" Target="media/image197.wmf"/><Relationship Id="rId32" Type="http://schemas.openxmlformats.org/officeDocument/2006/relationships/hyperlink" Target="file:///C:\Users\bjonkman\Documents\DATA\DesignCodes\preprocessors\TurbSim\SVNdirectory\branches\hydro\TurbSim.docx" TargetMode="External"/><Relationship Id="rId74" Type="http://schemas.openxmlformats.org/officeDocument/2006/relationships/image" Target="media/image14.png"/><Relationship Id="rId128" Type="http://schemas.openxmlformats.org/officeDocument/2006/relationships/oleObject" Target="embeddings/oleObject31.bin"/><Relationship Id="rId335" Type="http://schemas.openxmlformats.org/officeDocument/2006/relationships/oleObject" Target="embeddings/oleObject145.bin"/><Relationship Id="rId377" Type="http://schemas.openxmlformats.org/officeDocument/2006/relationships/oleObject" Target="embeddings/oleObject166.bin"/><Relationship Id="rId500" Type="http://schemas.openxmlformats.org/officeDocument/2006/relationships/image" Target="media/image216.png"/><Relationship Id="rId5" Type="http://schemas.openxmlformats.org/officeDocument/2006/relationships/settings" Target="settings.xml"/><Relationship Id="rId181" Type="http://schemas.openxmlformats.org/officeDocument/2006/relationships/image" Target="media/image70.png"/><Relationship Id="rId237" Type="http://schemas.openxmlformats.org/officeDocument/2006/relationships/oleObject" Target="embeddings/oleObject87.bin"/><Relationship Id="rId402" Type="http://schemas.openxmlformats.org/officeDocument/2006/relationships/image" Target="media/image171.wmf"/><Relationship Id="rId279" Type="http://schemas.openxmlformats.org/officeDocument/2006/relationships/image" Target="media/image118.wmf"/><Relationship Id="rId444" Type="http://schemas.openxmlformats.org/officeDocument/2006/relationships/image" Target="media/image180.emf"/><Relationship Id="rId486" Type="http://schemas.openxmlformats.org/officeDocument/2006/relationships/image" Target="media/image202.png"/><Relationship Id="rId43" Type="http://schemas.openxmlformats.org/officeDocument/2006/relationships/image" Target="media/image9.wmf"/><Relationship Id="rId139" Type="http://schemas.openxmlformats.org/officeDocument/2006/relationships/image" Target="media/image50.wmf"/><Relationship Id="rId290" Type="http://schemas.openxmlformats.org/officeDocument/2006/relationships/image" Target="media/image122.wmf"/><Relationship Id="rId304" Type="http://schemas.openxmlformats.org/officeDocument/2006/relationships/oleObject" Target="embeddings/oleObject126.bin"/><Relationship Id="rId346" Type="http://schemas.openxmlformats.org/officeDocument/2006/relationships/image" Target="media/image142.wmf"/><Relationship Id="rId388" Type="http://schemas.openxmlformats.org/officeDocument/2006/relationships/oleObject" Target="embeddings/oleObject172.bin"/><Relationship Id="rId85" Type="http://schemas.openxmlformats.org/officeDocument/2006/relationships/image" Target="media/image20.wmf"/><Relationship Id="rId150" Type="http://schemas.openxmlformats.org/officeDocument/2006/relationships/image" Target="media/image55.wmf"/><Relationship Id="rId192" Type="http://schemas.openxmlformats.org/officeDocument/2006/relationships/image" Target="media/image75.wmf"/><Relationship Id="rId206" Type="http://schemas.openxmlformats.org/officeDocument/2006/relationships/oleObject" Target="embeddings/oleObject71.bin"/><Relationship Id="rId413" Type="http://schemas.openxmlformats.org/officeDocument/2006/relationships/oleObject" Target="embeddings/oleObject185.bin"/><Relationship Id="rId248" Type="http://schemas.openxmlformats.org/officeDocument/2006/relationships/oleObject" Target="embeddings/oleObject92.bin"/><Relationship Id="rId455" Type="http://schemas.openxmlformats.org/officeDocument/2006/relationships/image" Target="media/image187.wmf"/><Relationship Id="rId497" Type="http://schemas.openxmlformats.org/officeDocument/2006/relationships/image" Target="media/image213.png"/><Relationship Id="rId12" Type="http://schemas.openxmlformats.org/officeDocument/2006/relationships/footer" Target="footer2.xml"/><Relationship Id="rId108" Type="http://schemas.openxmlformats.org/officeDocument/2006/relationships/oleObject" Target="embeddings/oleObject22.bin"/><Relationship Id="rId315" Type="http://schemas.openxmlformats.org/officeDocument/2006/relationships/image" Target="media/image129.png"/><Relationship Id="rId357" Type="http://schemas.openxmlformats.org/officeDocument/2006/relationships/oleObject" Target="embeddings/oleObject156.bin"/><Relationship Id="rId54" Type="http://schemas.openxmlformats.org/officeDocument/2006/relationships/hyperlink" Target="file:///C:\Users\bjonkman\Documents\DATA\DesignCodes\preprocessors\TurbSim\SVNdirectory\branches\hydro\TurbSim.docx" TargetMode="External"/><Relationship Id="rId96" Type="http://schemas.openxmlformats.org/officeDocument/2006/relationships/image" Target="media/image27.png"/><Relationship Id="rId161" Type="http://schemas.openxmlformats.org/officeDocument/2006/relationships/oleObject" Target="embeddings/oleObject49.bin"/><Relationship Id="rId217" Type="http://schemas.openxmlformats.org/officeDocument/2006/relationships/image" Target="media/image87.wmf"/><Relationship Id="rId399" Type="http://schemas.openxmlformats.org/officeDocument/2006/relationships/oleObject" Target="embeddings/oleObject176.bin"/><Relationship Id="rId259" Type="http://schemas.openxmlformats.org/officeDocument/2006/relationships/oleObject" Target="embeddings/oleObject98.bin"/><Relationship Id="rId424" Type="http://schemas.openxmlformats.org/officeDocument/2006/relationships/hyperlink" Target="http://wind.nrel.gov/designcodes/simulators/aerodyn/" TargetMode="External"/><Relationship Id="rId466" Type="http://schemas.openxmlformats.org/officeDocument/2006/relationships/oleObject" Target="embeddings/oleObject200.bin"/><Relationship Id="rId23" Type="http://schemas.openxmlformats.org/officeDocument/2006/relationships/hyperlink" Target="file:///C:\Users\bjonkman\Documents\DATA\DesignCodes\preprocessors\TurbSim\SVNdirectory\branches\hydro\TurbSim.docx" TargetMode="External"/><Relationship Id="rId119" Type="http://schemas.openxmlformats.org/officeDocument/2006/relationships/image" Target="media/image40.png"/><Relationship Id="rId270" Type="http://schemas.openxmlformats.org/officeDocument/2006/relationships/oleObject" Target="embeddings/oleObject103.bin"/><Relationship Id="rId326" Type="http://schemas.openxmlformats.org/officeDocument/2006/relationships/oleObject" Target="embeddings/oleObject139.bin"/><Relationship Id="rId65" Type="http://schemas.openxmlformats.org/officeDocument/2006/relationships/hyperlink" Target="file:///C:\Users\bjonkman\Documents\DATA\DesignCodes\preprocessors\TurbSim\SVNdirectory\branches\hydro\TurbSim.docx" TargetMode="External"/><Relationship Id="rId130" Type="http://schemas.openxmlformats.org/officeDocument/2006/relationships/oleObject" Target="embeddings/oleObject32.bin"/><Relationship Id="rId368" Type="http://schemas.openxmlformats.org/officeDocument/2006/relationships/image" Target="media/image153.wmf"/><Relationship Id="rId172" Type="http://schemas.openxmlformats.org/officeDocument/2006/relationships/image" Target="media/image66.wmf"/><Relationship Id="rId228" Type="http://schemas.openxmlformats.org/officeDocument/2006/relationships/oleObject" Target="embeddings/oleObject82.bin"/><Relationship Id="rId435" Type="http://schemas.openxmlformats.org/officeDocument/2006/relationships/hyperlink" Target="http://www.nrel.gov/docs/fy02osti/30917.pdf" TargetMode="External"/><Relationship Id="rId477" Type="http://schemas.openxmlformats.org/officeDocument/2006/relationships/image" Target="media/image198.wmf"/><Relationship Id="rId281" Type="http://schemas.openxmlformats.org/officeDocument/2006/relationships/image" Target="media/image119.wmf"/><Relationship Id="rId337" Type="http://schemas.openxmlformats.org/officeDocument/2006/relationships/oleObject" Target="embeddings/oleObject146.bin"/><Relationship Id="rId502" Type="http://schemas.openxmlformats.org/officeDocument/2006/relationships/image" Target="media/image218.png"/><Relationship Id="rId34" Type="http://schemas.openxmlformats.org/officeDocument/2006/relationships/oleObject" Target="embeddings/oleObject3.bin"/><Relationship Id="rId76" Type="http://schemas.openxmlformats.org/officeDocument/2006/relationships/oleObject" Target="embeddings/oleObject9.bin"/><Relationship Id="rId141" Type="http://schemas.openxmlformats.org/officeDocument/2006/relationships/image" Target="media/image51.wmf"/><Relationship Id="rId379" Type="http://schemas.openxmlformats.org/officeDocument/2006/relationships/oleObject" Target="embeddings/oleObject167.bin"/><Relationship Id="rId7" Type="http://schemas.openxmlformats.org/officeDocument/2006/relationships/footnotes" Target="footnotes.xml"/><Relationship Id="rId183" Type="http://schemas.openxmlformats.org/officeDocument/2006/relationships/oleObject" Target="embeddings/oleObject61.bin"/><Relationship Id="rId239" Type="http://schemas.openxmlformats.org/officeDocument/2006/relationships/oleObject" Target="embeddings/oleObject88.bin"/><Relationship Id="rId390" Type="http://schemas.openxmlformats.org/officeDocument/2006/relationships/oleObject" Target="embeddings/oleObject173.bin"/><Relationship Id="rId404" Type="http://schemas.openxmlformats.org/officeDocument/2006/relationships/hyperlink" Target="http://wind.nrel.gov/designcodes/preprocessors/turbsim/" TargetMode="External"/><Relationship Id="rId446" Type="http://schemas.openxmlformats.org/officeDocument/2006/relationships/image" Target="media/image182.emf"/><Relationship Id="rId250" Type="http://schemas.openxmlformats.org/officeDocument/2006/relationships/oleObject" Target="embeddings/oleObject93.bin"/><Relationship Id="rId292" Type="http://schemas.openxmlformats.org/officeDocument/2006/relationships/oleObject" Target="embeddings/oleObject116.bin"/><Relationship Id="rId306" Type="http://schemas.openxmlformats.org/officeDocument/2006/relationships/oleObject" Target="embeddings/oleObject127.bin"/><Relationship Id="rId488" Type="http://schemas.openxmlformats.org/officeDocument/2006/relationships/image" Target="media/image204.png"/><Relationship Id="rId45" Type="http://schemas.openxmlformats.org/officeDocument/2006/relationships/image" Target="media/image10.wmf"/><Relationship Id="rId87" Type="http://schemas.openxmlformats.org/officeDocument/2006/relationships/image" Target="media/image21.wmf"/><Relationship Id="rId110" Type="http://schemas.openxmlformats.org/officeDocument/2006/relationships/oleObject" Target="embeddings/oleObject23.bin"/><Relationship Id="rId348" Type="http://schemas.openxmlformats.org/officeDocument/2006/relationships/image" Target="media/image143.wmf"/><Relationship Id="rId152" Type="http://schemas.openxmlformats.org/officeDocument/2006/relationships/image" Target="media/image56.png"/><Relationship Id="rId173" Type="http://schemas.openxmlformats.org/officeDocument/2006/relationships/oleObject" Target="embeddings/oleObject55.bin"/><Relationship Id="rId194" Type="http://schemas.openxmlformats.org/officeDocument/2006/relationships/image" Target="media/image76.wmf"/><Relationship Id="rId208" Type="http://schemas.openxmlformats.org/officeDocument/2006/relationships/oleObject" Target="embeddings/oleObject72.bin"/><Relationship Id="rId229" Type="http://schemas.openxmlformats.org/officeDocument/2006/relationships/oleObject" Target="embeddings/oleObject83.bin"/><Relationship Id="rId380" Type="http://schemas.openxmlformats.org/officeDocument/2006/relationships/image" Target="media/image159.wmf"/><Relationship Id="rId415" Type="http://schemas.openxmlformats.org/officeDocument/2006/relationships/oleObject" Target="embeddings/oleObject187.bin"/><Relationship Id="rId436" Type="http://schemas.openxmlformats.org/officeDocument/2006/relationships/hyperlink" Target="http://www.nrel.gov/docs/fy04osti/34593.pdf" TargetMode="External"/><Relationship Id="rId457" Type="http://schemas.openxmlformats.org/officeDocument/2006/relationships/image" Target="media/image188.wmf"/><Relationship Id="rId240" Type="http://schemas.openxmlformats.org/officeDocument/2006/relationships/image" Target="media/image98.wmf"/><Relationship Id="rId261" Type="http://schemas.openxmlformats.org/officeDocument/2006/relationships/oleObject" Target="embeddings/oleObject99.bin"/><Relationship Id="rId478" Type="http://schemas.openxmlformats.org/officeDocument/2006/relationships/oleObject" Target="embeddings/oleObject206.bin"/><Relationship Id="rId499" Type="http://schemas.openxmlformats.org/officeDocument/2006/relationships/image" Target="media/image215.png"/><Relationship Id="rId14" Type="http://schemas.openxmlformats.org/officeDocument/2006/relationships/hyperlink" Target="http://www.osti.gov/bridge" TargetMode="External"/><Relationship Id="rId35" Type="http://schemas.openxmlformats.org/officeDocument/2006/relationships/image" Target="media/image6.wmf"/><Relationship Id="rId56" Type="http://schemas.openxmlformats.org/officeDocument/2006/relationships/hyperlink" Target="file:///C:\Users\bjonkman\Documents\DATA\DesignCodes\preprocessors\TurbSim\SVNdirectory\branches\hydro\TurbSim.docx" TargetMode="External"/><Relationship Id="rId77" Type="http://schemas.openxmlformats.org/officeDocument/2006/relationships/image" Target="media/image16.wmf"/><Relationship Id="rId100" Type="http://schemas.openxmlformats.org/officeDocument/2006/relationships/oleObject" Target="embeddings/oleObject19.bin"/><Relationship Id="rId282" Type="http://schemas.openxmlformats.org/officeDocument/2006/relationships/oleObject" Target="embeddings/oleObject109.bin"/><Relationship Id="rId317" Type="http://schemas.openxmlformats.org/officeDocument/2006/relationships/oleObject" Target="embeddings/oleObject133.bin"/><Relationship Id="rId338" Type="http://schemas.openxmlformats.org/officeDocument/2006/relationships/image" Target="media/image138.wmf"/><Relationship Id="rId359" Type="http://schemas.openxmlformats.org/officeDocument/2006/relationships/oleObject" Target="embeddings/oleObject157.bin"/><Relationship Id="rId503" Type="http://schemas.openxmlformats.org/officeDocument/2006/relationships/image" Target="media/image219.png"/><Relationship Id="rId8" Type="http://schemas.openxmlformats.org/officeDocument/2006/relationships/endnotes" Target="endnotes.xml"/><Relationship Id="rId98" Type="http://schemas.openxmlformats.org/officeDocument/2006/relationships/oleObject" Target="embeddings/oleObject18.bin"/><Relationship Id="rId121" Type="http://schemas.openxmlformats.org/officeDocument/2006/relationships/image" Target="media/image42.wmf"/><Relationship Id="rId142" Type="http://schemas.openxmlformats.org/officeDocument/2006/relationships/oleObject" Target="embeddings/oleObject39.bin"/><Relationship Id="rId163" Type="http://schemas.openxmlformats.org/officeDocument/2006/relationships/oleObject" Target="embeddings/oleObject50.bin"/><Relationship Id="rId184" Type="http://schemas.openxmlformats.org/officeDocument/2006/relationships/image" Target="media/image71.wmf"/><Relationship Id="rId219" Type="http://schemas.openxmlformats.org/officeDocument/2006/relationships/image" Target="media/image88.wmf"/><Relationship Id="rId370" Type="http://schemas.openxmlformats.org/officeDocument/2006/relationships/image" Target="media/image154.wmf"/><Relationship Id="rId391" Type="http://schemas.openxmlformats.org/officeDocument/2006/relationships/image" Target="media/image164.png"/><Relationship Id="rId405" Type="http://schemas.openxmlformats.org/officeDocument/2006/relationships/oleObject" Target="embeddings/oleObject179.bin"/><Relationship Id="rId426" Type="http://schemas.openxmlformats.org/officeDocument/2006/relationships/hyperlink" Target="http://www.mscsoftware.com/products/adams.cfm" TargetMode="External"/><Relationship Id="rId447" Type="http://schemas.openxmlformats.org/officeDocument/2006/relationships/image" Target="media/image183.wmf"/><Relationship Id="rId230" Type="http://schemas.openxmlformats.org/officeDocument/2006/relationships/image" Target="media/image93.wmf"/><Relationship Id="rId251" Type="http://schemas.openxmlformats.org/officeDocument/2006/relationships/image" Target="media/image104.wmf"/><Relationship Id="rId468" Type="http://schemas.openxmlformats.org/officeDocument/2006/relationships/oleObject" Target="embeddings/oleObject201.bin"/><Relationship Id="rId489" Type="http://schemas.openxmlformats.org/officeDocument/2006/relationships/image" Target="media/image205.png"/><Relationship Id="rId25" Type="http://schemas.openxmlformats.org/officeDocument/2006/relationships/hyperlink" Target="file:///C:\Users\bjonkman\Documents\DATA\DesignCodes\preprocessors\TurbSim\SVNdirectory\branches\hydro\TurbSim.docx" TargetMode="External"/><Relationship Id="rId46" Type="http://schemas.openxmlformats.org/officeDocument/2006/relationships/oleObject" Target="embeddings/oleObject8.bin"/><Relationship Id="rId67" Type="http://schemas.openxmlformats.org/officeDocument/2006/relationships/image" Target="media/image11.png"/><Relationship Id="rId272" Type="http://schemas.openxmlformats.org/officeDocument/2006/relationships/oleObject" Target="embeddings/oleObject104.bin"/><Relationship Id="rId293" Type="http://schemas.openxmlformats.org/officeDocument/2006/relationships/oleObject" Target="embeddings/oleObject117.bin"/><Relationship Id="rId307" Type="http://schemas.openxmlformats.org/officeDocument/2006/relationships/image" Target="media/image126.wmf"/><Relationship Id="rId328" Type="http://schemas.openxmlformats.org/officeDocument/2006/relationships/image" Target="media/image134.wmf"/><Relationship Id="rId349" Type="http://schemas.openxmlformats.org/officeDocument/2006/relationships/oleObject" Target="embeddings/oleObject152.bin"/><Relationship Id="rId88" Type="http://schemas.openxmlformats.org/officeDocument/2006/relationships/oleObject" Target="embeddings/oleObject15.bin"/><Relationship Id="rId111" Type="http://schemas.openxmlformats.org/officeDocument/2006/relationships/image" Target="media/image36.wmf"/><Relationship Id="rId132" Type="http://schemas.openxmlformats.org/officeDocument/2006/relationships/oleObject" Target="embeddings/oleObject33.bin"/><Relationship Id="rId153" Type="http://schemas.openxmlformats.org/officeDocument/2006/relationships/oleObject" Target="embeddings/oleObject45.bin"/><Relationship Id="rId174" Type="http://schemas.openxmlformats.org/officeDocument/2006/relationships/image" Target="media/image67.wmf"/><Relationship Id="rId195" Type="http://schemas.openxmlformats.org/officeDocument/2006/relationships/oleObject" Target="embeddings/oleObject67.bin"/><Relationship Id="rId209" Type="http://schemas.openxmlformats.org/officeDocument/2006/relationships/image" Target="media/image83.wmf"/><Relationship Id="rId360" Type="http://schemas.openxmlformats.org/officeDocument/2006/relationships/image" Target="media/image149.wmf"/><Relationship Id="rId381" Type="http://schemas.openxmlformats.org/officeDocument/2006/relationships/oleObject" Target="embeddings/oleObject168.bin"/><Relationship Id="rId416" Type="http://schemas.openxmlformats.org/officeDocument/2006/relationships/oleObject" Target="embeddings/oleObject188.bin"/><Relationship Id="rId220" Type="http://schemas.openxmlformats.org/officeDocument/2006/relationships/oleObject" Target="embeddings/oleObject78.bin"/><Relationship Id="rId241" Type="http://schemas.openxmlformats.org/officeDocument/2006/relationships/oleObject" Target="embeddings/oleObject89.bin"/><Relationship Id="rId437" Type="http://schemas.openxmlformats.org/officeDocument/2006/relationships/hyperlink" Target="http://www.nrel.gov/docs/fy05osti/38074.pdf" TargetMode="External"/><Relationship Id="rId458" Type="http://schemas.openxmlformats.org/officeDocument/2006/relationships/oleObject" Target="embeddings/oleObject196.bin"/><Relationship Id="rId479" Type="http://schemas.openxmlformats.org/officeDocument/2006/relationships/image" Target="media/image199.wmf"/><Relationship Id="rId15" Type="http://schemas.openxmlformats.org/officeDocument/2006/relationships/hyperlink" Target="mailto:reports@adonis.osti.gov" TargetMode="External"/><Relationship Id="rId36" Type="http://schemas.openxmlformats.org/officeDocument/2006/relationships/oleObject" Target="embeddings/oleObject4.bin"/><Relationship Id="rId57" Type="http://schemas.openxmlformats.org/officeDocument/2006/relationships/hyperlink" Target="file:///C:\Users\bjonkman\Documents\DATA\DesignCodes\preprocessors\TurbSim\SVNdirectory\branches\hydro\TurbSim.docx" TargetMode="External"/><Relationship Id="rId262" Type="http://schemas.openxmlformats.org/officeDocument/2006/relationships/image" Target="media/image109.wmf"/><Relationship Id="rId283" Type="http://schemas.openxmlformats.org/officeDocument/2006/relationships/image" Target="media/image120.wmf"/><Relationship Id="rId318" Type="http://schemas.openxmlformats.org/officeDocument/2006/relationships/image" Target="media/image131.wmf"/><Relationship Id="rId339" Type="http://schemas.openxmlformats.org/officeDocument/2006/relationships/oleObject" Target="embeddings/oleObject147.bin"/><Relationship Id="rId490" Type="http://schemas.openxmlformats.org/officeDocument/2006/relationships/image" Target="media/image206.png"/><Relationship Id="rId504" Type="http://schemas.openxmlformats.org/officeDocument/2006/relationships/footer" Target="footer8.xml"/><Relationship Id="rId78" Type="http://schemas.openxmlformats.org/officeDocument/2006/relationships/oleObject" Target="embeddings/oleObject10.bin"/><Relationship Id="rId99" Type="http://schemas.openxmlformats.org/officeDocument/2006/relationships/image" Target="media/image29.wmf"/><Relationship Id="rId101" Type="http://schemas.openxmlformats.org/officeDocument/2006/relationships/image" Target="media/image30.png"/><Relationship Id="rId122" Type="http://schemas.openxmlformats.org/officeDocument/2006/relationships/oleObject" Target="embeddings/oleObject28.bin"/><Relationship Id="rId143" Type="http://schemas.openxmlformats.org/officeDocument/2006/relationships/image" Target="media/image52.wmf"/><Relationship Id="rId164" Type="http://schemas.openxmlformats.org/officeDocument/2006/relationships/image" Target="media/image62.wmf"/><Relationship Id="rId185" Type="http://schemas.openxmlformats.org/officeDocument/2006/relationships/oleObject" Target="embeddings/oleObject62.bin"/><Relationship Id="rId350" Type="http://schemas.openxmlformats.org/officeDocument/2006/relationships/image" Target="media/image144.wmf"/><Relationship Id="rId371" Type="http://schemas.openxmlformats.org/officeDocument/2006/relationships/oleObject" Target="embeddings/oleObject163.bin"/><Relationship Id="rId406" Type="http://schemas.openxmlformats.org/officeDocument/2006/relationships/oleObject" Target="embeddings/oleObject180.bin"/><Relationship Id="rId9" Type="http://schemas.openxmlformats.org/officeDocument/2006/relationships/header" Target="header1.xml"/><Relationship Id="rId210" Type="http://schemas.openxmlformats.org/officeDocument/2006/relationships/oleObject" Target="embeddings/oleObject73.bin"/><Relationship Id="rId392" Type="http://schemas.openxmlformats.org/officeDocument/2006/relationships/image" Target="media/image165.png"/><Relationship Id="rId427" Type="http://schemas.openxmlformats.org/officeDocument/2006/relationships/hyperlink" Target="http://www.nrel.gov/docs/gen/fy02/30121.pdf" TargetMode="External"/><Relationship Id="rId448" Type="http://schemas.openxmlformats.org/officeDocument/2006/relationships/oleObject" Target="embeddings/oleObject191.bin"/><Relationship Id="rId469" Type="http://schemas.openxmlformats.org/officeDocument/2006/relationships/image" Target="media/image194.wmf"/><Relationship Id="rId26" Type="http://schemas.openxmlformats.org/officeDocument/2006/relationships/hyperlink" Target="file:///C:\Users\bjonkman\Documents\DATA\DesignCodes\preprocessors\TurbSim\SVNdirectory\branches\hydro\TurbSim.docx" TargetMode="External"/><Relationship Id="rId231" Type="http://schemas.openxmlformats.org/officeDocument/2006/relationships/oleObject" Target="embeddings/oleObject84.bin"/><Relationship Id="rId252" Type="http://schemas.openxmlformats.org/officeDocument/2006/relationships/oleObject" Target="embeddings/oleObject94.bin"/><Relationship Id="rId273" Type="http://schemas.openxmlformats.org/officeDocument/2006/relationships/image" Target="media/image115.wmf"/><Relationship Id="rId294" Type="http://schemas.openxmlformats.org/officeDocument/2006/relationships/image" Target="media/image123.wmf"/><Relationship Id="rId308" Type="http://schemas.openxmlformats.org/officeDocument/2006/relationships/oleObject" Target="embeddings/oleObject128.bin"/><Relationship Id="rId329" Type="http://schemas.openxmlformats.org/officeDocument/2006/relationships/oleObject" Target="embeddings/oleObject141.bin"/><Relationship Id="rId480" Type="http://schemas.openxmlformats.org/officeDocument/2006/relationships/oleObject" Target="embeddings/oleObject207.bin"/><Relationship Id="rId47" Type="http://schemas.openxmlformats.org/officeDocument/2006/relationships/hyperlink" Target="file:///C:\Users\bjonkman\Documents\DATA\DesignCodes\preprocessors\TurbSim\SVNdirectory\branches\hydro\TurbSim.docx" TargetMode="External"/><Relationship Id="rId68" Type="http://schemas.openxmlformats.org/officeDocument/2006/relationships/hyperlink" Target="http://wind.nrel.gov/designcodes/preprocessors/turbsim/TurbSimOverview.pdf" TargetMode="External"/><Relationship Id="rId89" Type="http://schemas.openxmlformats.org/officeDocument/2006/relationships/image" Target="media/image22.wmf"/><Relationship Id="rId112" Type="http://schemas.openxmlformats.org/officeDocument/2006/relationships/oleObject" Target="embeddings/oleObject24.bin"/><Relationship Id="rId133" Type="http://schemas.openxmlformats.org/officeDocument/2006/relationships/image" Target="media/image48.wmf"/><Relationship Id="rId154" Type="http://schemas.openxmlformats.org/officeDocument/2006/relationships/image" Target="media/image57.wmf"/><Relationship Id="rId175" Type="http://schemas.openxmlformats.org/officeDocument/2006/relationships/oleObject" Target="embeddings/oleObject56.bin"/><Relationship Id="rId340" Type="http://schemas.openxmlformats.org/officeDocument/2006/relationships/image" Target="media/image139.wmf"/><Relationship Id="rId361" Type="http://schemas.openxmlformats.org/officeDocument/2006/relationships/oleObject" Target="embeddings/oleObject158.bin"/><Relationship Id="rId196" Type="http://schemas.openxmlformats.org/officeDocument/2006/relationships/image" Target="media/image77.png"/><Relationship Id="rId200" Type="http://schemas.openxmlformats.org/officeDocument/2006/relationships/image" Target="media/image78.png"/><Relationship Id="rId382" Type="http://schemas.openxmlformats.org/officeDocument/2006/relationships/image" Target="media/image160.wmf"/><Relationship Id="rId417" Type="http://schemas.openxmlformats.org/officeDocument/2006/relationships/oleObject" Target="embeddings/oleObject189.bin"/><Relationship Id="rId438" Type="http://schemas.openxmlformats.org/officeDocument/2006/relationships/hyperlink" Target="http://wind.nrel.gov/designcodes/simulators/adams2ad/" TargetMode="External"/><Relationship Id="rId459" Type="http://schemas.openxmlformats.org/officeDocument/2006/relationships/image" Target="media/image189.wmf"/><Relationship Id="rId16" Type="http://schemas.openxmlformats.org/officeDocument/2006/relationships/hyperlink" Target="mailto:orders@ntis.fedworld.gov" TargetMode="External"/><Relationship Id="rId221" Type="http://schemas.openxmlformats.org/officeDocument/2006/relationships/image" Target="media/image89.wmf"/><Relationship Id="rId242" Type="http://schemas.openxmlformats.org/officeDocument/2006/relationships/image" Target="media/image99.wmf"/><Relationship Id="rId263" Type="http://schemas.openxmlformats.org/officeDocument/2006/relationships/oleObject" Target="embeddings/oleObject100.bin"/><Relationship Id="rId284" Type="http://schemas.openxmlformats.org/officeDocument/2006/relationships/oleObject" Target="embeddings/oleObject110.bin"/><Relationship Id="rId319" Type="http://schemas.openxmlformats.org/officeDocument/2006/relationships/oleObject" Target="embeddings/oleObject134.bin"/><Relationship Id="rId470" Type="http://schemas.openxmlformats.org/officeDocument/2006/relationships/oleObject" Target="embeddings/oleObject202.bin"/><Relationship Id="rId491" Type="http://schemas.openxmlformats.org/officeDocument/2006/relationships/image" Target="media/image207.png"/><Relationship Id="rId505" Type="http://schemas.openxmlformats.org/officeDocument/2006/relationships/fontTable" Target="fontTable.xml"/><Relationship Id="rId37" Type="http://schemas.openxmlformats.org/officeDocument/2006/relationships/hyperlink" Target="file:///C:\Users\bjonkman\Documents\DATA\DesignCodes\preprocessors\TurbSim\SVNdirectory\branches\hydro\TurbSim.docx" TargetMode="External"/><Relationship Id="rId58" Type="http://schemas.openxmlformats.org/officeDocument/2006/relationships/hyperlink" Target="file:///C:\Users\bjonkman\Documents\DATA\DesignCodes\preprocessors\TurbSim\SVNdirectory\branches\hydro\TurbSim.docx" TargetMode="External"/><Relationship Id="rId79" Type="http://schemas.openxmlformats.org/officeDocument/2006/relationships/image" Target="media/image17.wmf"/><Relationship Id="rId102" Type="http://schemas.openxmlformats.org/officeDocument/2006/relationships/image" Target="media/image31.wmf"/><Relationship Id="rId123" Type="http://schemas.openxmlformats.org/officeDocument/2006/relationships/image" Target="media/image43.wmf"/><Relationship Id="rId144" Type="http://schemas.openxmlformats.org/officeDocument/2006/relationships/oleObject" Target="embeddings/oleObject40.bin"/><Relationship Id="rId330" Type="http://schemas.openxmlformats.org/officeDocument/2006/relationships/image" Target="media/image135.png"/><Relationship Id="rId90" Type="http://schemas.openxmlformats.org/officeDocument/2006/relationships/oleObject" Target="embeddings/oleObject16.bin"/><Relationship Id="rId165" Type="http://schemas.openxmlformats.org/officeDocument/2006/relationships/oleObject" Target="embeddings/oleObject51.bin"/><Relationship Id="rId186" Type="http://schemas.openxmlformats.org/officeDocument/2006/relationships/image" Target="media/image72.wmf"/><Relationship Id="rId351" Type="http://schemas.openxmlformats.org/officeDocument/2006/relationships/oleObject" Target="embeddings/oleObject153.bin"/><Relationship Id="rId372" Type="http://schemas.openxmlformats.org/officeDocument/2006/relationships/image" Target="media/image155.wmf"/><Relationship Id="rId393" Type="http://schemas.openxmlformats.org/officeDocument/2006/relationships/image" Target="media/image166.wmf"/><Relationship Id="rId407" Type="http://schemas.openxmlformats.org/officeDocument/2006/relationships/oleObject" Target="embeddings/oleObject181.bin"/><Relationship Id="rId428" Type="http://schemas.openxmlformats.org/officeDocument/2006/relationships/hyperlink" Target="http://www.scd.ucar.edu/softlib/FFTPACK.html" TargetMode="External"/><Relationship Id="rId449" Type="http://schemas.openxmlformats.org/officeDocument/2006/relationships/image" Target="media/image184.wmf"/><Relationship Id="rId211" Type="http://schemas.openxmlformats.org/officeDocument/2006/relationships/image" Target="media/image84.wmf"/><Relationship Id="rId232" Type="http://schemas.openxmlformats.org/officeDocument/2006/relationships/image" Target="media/image94.wmf"/><Relationship Id="rId253" Type="http://schemas.openxmlformats.org/officeDocument/2006/relationships/image" Target="media/image105.wmf"/><Relationship Id="rId274" Type="http://schemas.openxmlformats.org/officeDocument/2006/relationships/oleObject" Target="embeddings/oleObject105.bin"/><Relationship Id="rId295" Type="http://schemas.openxmlformats.org/officeDocument/2006/relationships/oleObject" Target="embeddings/oleObject118.bin"/><Relationship Id="rId309" Type="http://schemas.openxmlformats.org/officeDocument/2006/relationships/oleObject" Target="embeddings/oleObject129.bin"/><Relationship Id="rId460" Type="http://schemas.openxmlformats.org/officeDocument/2006/relationships/oleObject" Target="embeddings/oleObject197.bin"/><Relationship Id="rId481" Type="http://schemas.openxmlformats.org/officeDocument/2006/relationships/image" Target="media/image200.wmf"/><Relationship Id="rId27" Type="http://schemas.openxmlformats.org/officeDocument/2006/relationships/hyperlink" Target="file:///C:\Users\bjonkman\Documents\DATA\DesignCodes\preprocessors\TurbSim\SVNdirectory\branches\hydro\TurbSim.docx" TargetMode="External"/><Relationship Id="rId48" Type="http://schemas.openxmlformats.org/officeDocument/2006/relationships/hyperlink" Target="file:///C:\Users\bjonkman\Documents\DATA\DesignCodes\preprocessors\TurbSim\SVNdirectory\branches\hydro\TurbSim.docx" TargetMode="External"/><Relationship Id="rId69" Type="http://schemas.openxmlformats.org/officeDocument/2006/relationships/hyperlink" Target="http://wind.nrel.gov/designcodes/preprocessors/turbsim/" TargetMode="External"/><Relationship Id="rId113" Type="http://schemas.openxmlformats.org/officeDocument/2006/relationships/image" Target="media/image37.wmf"/><Relationship Id="rId134" Type="http://schemas.openxmlformats.org/officeDocument/2006/relationships/oleObject" Target="embeddings/oleObject34.bin"/><Relationship Id="rId320" Type="http://schemas.openxmlformats.org/officeDocument/2006/relationships/image" Target="media/image132.wmf"/><Relationship Id="rId80" Type="http://schemas.openxmlformats.org/officeDocument/2006/relationships/oleObject" Target="embeddings/oleObject11.bin"/><Relationship Id="rId155" Type="http://schemas.openxmlformats.org/officeDocument/2006/relationships/oleObject" Target="embeddings/oleObject46.bin"/><Relationship Id="rId176" Type="http://schemas.openxmlformats.org/officeDocument/2006/relationships/image" Target="media/image68.png"/><Relationship Id="rId197" Type="http://schemas.openxmlformats.org/officeDocument/2006/relationships/oleObject" Target="embeddings/oleObject68.bin"/><Relationship Id="rId341" Type="http://schemas.openxmlformats.org/officeDocument/2006/relationships/oleObject" Target="embeddings/oleObject148.bin"/><Relationship Id="rId362" Type="http://schemas.openxmlformats.org/officeDocument/2006/relationships/image" Target="media/image150.wmf"/><Relationship Id="rId383" Type="http://schemas.openxmlformats.org/officeDocument/2006/relationships/oleObject" Target="embeddings/oleObject169.bin"/><Relationship Id="rId418" Type="http://schemas.openxmlformats.org/officeDocument/2006/relationships/image" Target="media/image174.wmf"/><Relationship Id="rId439" Type="http://schemas.openxmlformats.org/officeDocument/2006/relationships/image" Target="media/image175.emf"/><Relationship Id="rId201" Type="http://schemas.openxmlformats.org/officeDocument/2006/relationships/hyperlink" Target="http://wind.nrel.gov/designcodes/simulators/aerodyn/" TargetMode="External"/><Relationship Id="rId222" Type="http://schemas.openxmlformats.org/officeDocument/2006/relationships/oleObject" Target="embeddings/oleObject79.bin"/><Relationship Id="rId243" Type="http://schemas.openxmlformats.org/officeDocument/2006/relationships/oleObject" Target="embeddings/oleObject90.bin"/><Relationship Id="rId264" Type="http://schemas.openxmlformats.org/officeDocument/2006/relationships/image" Target="media/image110.wmf"/><Relationship Id="rId285" Type="http://schemas.openxmlformats.org/officeDocument/2006/relationships/oleObject" Target="embeddings/oleObject111.bin"/><Relationship Id="rId450" Type="http://schemas.openxmlformats.org/officeDocument/2006/relationships/oleObject" Target="embeddings/oleObject192.bin"/><Relationship Id="rId471" Type="http://schemas.openxmlformats.org/officeDocument/2006/relationships/image" Target="media/image195.wmf"/><Relationship Id="rId506" Type="http://schemas.openxmlformats.org/officeDocument/2006/relationships/theme" Target="theme/theme1.xml"/><Relationship Id="rId17" Type="http://schemas.openxmlformats.org/officeDocument/2006/relationships/hyperlink" Target="http://www.ntis.gov/ordering.htm" TargetMode="External"/><Relationship Id="rId38" Type="http://schemas.openxmlformats.org/officeDocument/2006/relationships/image" Target="media/image7.wmf"/><Relationship Id="rId59" Type="http://schemas.openxmlformats.org/officeDocument/2006/relationships/hyperlink" Target="file:///C:\Users\bjonkman\Documents\DATA\DesignCodes\preprocessors\TurbSim\SVNdirectory\branches\hydro\TurbSim.docx" TargetMode="External"/><Relationship Id="rId103" Type="http://schemas.openxmlformats.org/officeDocument/2006/relationships/oleObject" Target="embeddings/oleObject20.bin"/><Relationship Id="rId124" Type="http://schemas.openxmlformats.org/officeDocument/2006/relationships/oleObject" Target="embeddings/oleObject29.bin"/><Relationship Id="rId310" Type="http://schemas.openxmlformats.org/officeDocument/2006/relationships/image" Target="media/image127.wmf"/><Relationship Id="rId492" Type="http://schemas.openxmlformats.org/officeDocument/2006/relationships/image" Target="media/image208.png"/><Relationship Id="rId70" Type="http://schemas.openxmlformats.org/officeDocument/2006/relationships/hyperlink" Target="http://wind.nrel.gov/designcodes/papers/setup.pdf" TargetMode="External"/><Relationship Id="rId91" Type="http://schemas.openxmlformats.org/officeDocument/2006/relationships/image" Target="media/image23.wmf"/><Relationship Id="rId145" Type="http://schemas.openxmlformats.org/officeDocument/2006/relationships/oleObject" Target="embeddings/oleObject41.bin"/><Relationship Id="rId166" Type="http://schemas.openxmlformats.org/officeDocument/2006/relationships/image" Target="media/image63.wmf"/><Relationship Id="rId187" Type="http://schemas.openxmlformats.org/officeDocument/2006/relationships/oleObject" Target="embeddings/oleObject63.bin"/><Relationship Id="rId331" Type="http://schemas.openxmlformats.org/officeDocument/2006/relationships/oleObject" Target="embeddings/oleObject142.bin"/><Relationship Id="rId352" Type="http://schemas.openxmlformats.org/officeDocument/2006/relationships/image" Target="media/image145.wmf"/><Relationship Id="rId373" Type="http://schemas.openxmlformats.org/officeDocument/2006/relationships/oleObject" Target="embeddings/oleObject164.bin"/><Relationship Id="rId394" Type="http://schemas.openxmlformats.org/officeDocument/2006/relationships/oleObject" Target="embeddings/oleObject174.bin"/><Relationship Id="rId408" Type="http://schemas.openxmlformats.org/officeDocument/2006/relationships/image" Target="media/image172.wmf"/><Relationship Id="rId429" Type="http://schemas.openxmlformats.org/officeDocument/2006/relationships/hyperlink" Target="http://wind.nrel.gov/designcodes/preprocessors/turbsim/TurbSimOverview.pdf" TargetMode="External"/><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oleObject" Target="embeddings/oleObject85.bin"/><Relationship Id="rId254" Type="http://schemas.openxmlformats.org/officeDocument/2006/relationships/oleObject" Target="embeddings/oleObject95.bin"/><Relationship Id="rId440" Type="http://schemas.openxmlformats.org/officeDocument/2006/relationships/image" Target="media/image176.emf"/><Relationship Id="rId28" Type="http://schemas.openxmlformats.org/officeDocument/2006/relationships/image" Target="media/image4.wmf"/><Relationship Id="rId49" Type="http://schemas.openxmlformats.org/officeDocument/2006/relationships/hyperlink" Target="file:///C:\Users\bjonkman\Documents\DATA\DesignCodes\preprocessors\TurbSim\SVNdirectory\branches\hydro\TurbSim.docx" TargetMode="External"/><Relationship Id="rId114" Type="http://schemas.openxmlformats.org/officeDocument/2006/relationships/oleObject" Target="embeddings/oleObject25.bin"/><Relationship Id="rId275" Type="http://schemas.openxmlformats.org/officeDocument/2006/relationships/image" Target="media/image116.wmf"/><Relationship Id="rId296" Type="http://schemas.openxmlformats.org/officeDocument/2006/relationships/oleObject" Target="embeddings/oleObject119.bin"/><Relationship Id="rId300" Type="http://schemas.openxmlformats.org/officeDocument/2006/relationships/image" Target="media/image124.wmf"/><Relationship Id="rId461" Type="http://schemas.openxmlformats.org/officeDocument/2006/relationships/image" Target="media/image190.wmf"/><Relationship Id="rId482" Type="http://schemas.openxmlformats.org/officeDocument/2006/relationships/oleObject" Target="embeddings/oleObject208.bin"/><Relationship Id="rId60" Type="http://schemas.openxmlformats.org/officeDocument/2006/relationships/hyperlink" Target="file:///C:\Users\bjonkman\Documents\DATA\DesignCodes\preprocessors\TurbSim\SVNdirectory\branches\hydro\TurbSim.docx" TargetMode="External"/><Relationship Id="rId81" Type="http://schemas.openxmlformats.org/officeDocument/2006/relationships/image" Target="media/image18.wmf"/><Relationship Id="rId135" Type="http://schemas.openxmlformats.org/officeDocument/2006/relationships/oleObject" Target="embeddings/oleObject35.bin"/><Relationship Id="rId156" Type="http://schemas.openxmlformats.org/officeDocument/2006/relationships/image" Target="media/image58.wmf"/><Relationship Id="rId177" Type="http://schemas.openxmlformats.org/officeDocument/2006/relationships/oleObject" Target="embeddings/oleObject57.bin"/><Relationship Id="rId198" Type="http://schemas.openxmlformats.org/officeDocument/2006/relationships/oleObject" Target="embeddings/oleObject69.bin"/><Relationship Id="rId321" Type="http://schemas.openxmlformats.org/officeDocument/2006/relationships/oleObject" Target="embeddings/oleObject135.bin"/><Relationship Id="rId342" Type="http://schemas.openxmlformats.org/officeDocument/2006/relationships/image" Target="media/image140.wmf"/><Relationship Id="rId363" Type="http://schemas.openxmlformats.org/officeDocument/2006/relationships/oleObject" Target="embeddings/oleObject159.bin"/><Relationship Id="rId384" Type="http://schemas.openxmlformats.org/officeDocument/2006/relationships/oleObject" Target="embeddings/oleObject170.bin"/><Relationship Id="rId419" Type="http://schemas.openxmlformats.org/officeDocument/2006/relationships/oleObject" Target="embeddings/oleObject190.bin"/><Relationship Id="rId202" Type="http://schemas.openxmlformats.org/officeDocument/2006/relationships/image" Target="media/image79.wmf"/><Relationship Id="rId223" Type="http://schemas.openxmlformats.org/officeDocument/2006/relationships/image" Target="media/image90.wmf"/><Relationship Id="rId244" Type="http://schemas.openxmlformats.org/officeDocument/2006/relationships/image" Target="media/image100.wmf"/><Relationship Id="rId430" Type="http://schemas.openxmlformats.org/officeDocument/2006/relationships/hyperlink" Target="http://www.nrel.gov/docs/gen/fy01/29384.pdf" TargetMode="External"/><Relationship Id="rId18" Type="http://schemas.openxmlformats.org/officeDocument/2006/relationships/image" Target="media/image3.wmf"/><Relationship Id="rId39" Type="http://schemas.openxmlformats.org/officeDocument/2006/relationships/oleObject" Target="embeddings/oleObject5.bin"/><Relationship Id="rId265" Type="http://schemas.openxmlformats.org/officeDocument/2006/relationships/oleObject" Target="embeddings/oleObject101.bin"/><Relationship Id="rId286" Type="http://schemas.openxmlformats.org/officeDocument/2006/relationships/oleObject" Target="embeddings/oleObject112.bin"/><Relationship Id="rId451" Type="http://schemas.openxmlformats.org/officeDocument/2006/relationships/image" Target="media/image185.wmf"/><Relationship Id="rId472" Type="http://schemas.openxmlformats.org/officeDocument/2006/relationships/oleObject" Target="embeddings/oleObject203.bin"/><Relationship Id="rId493" Type="http://schemas.openxmlformats.org/officeDocument/2006/relationships/image" Target="media/image209.png"/><Relationship Id="rId50" Type="http://schemas.openxmlformats.org/officeDocument/2006/relationships/hyperlink" Target="file:///C:\Users\bjonkman\Documents\DATA\DesignCodes\preprocessors\TurbSim\SVNdirectory\branches\hydro\TurbSim.docx" TargetMode="External"/><Relationship Id="rId104" Type="http://schemas.openxmlformats.org/officeDocument/2006/relationships/image" Target="media/image32.wmf"/><Relationship Id="rId125" Type="http://schemas.openxmlformats.org/officeDocument/2006/relationships/image" Target="media/image44.wmf"/><Relationship Id="rId146" Type="http://schemas.openxmlformats.org/officeDocument/2006/relationships/image" Target="media/image53.wmf"/><Relationship Id="rId167" Type="http://schemas.openxmlformats.org/officeDocument/2006/relationships/oleObject" Target="embeddings/oleObject52.bin"/><Relationship Id="rId188" Type="http://schemas.openxmlformats.org/officeDocument/2006/relationships/image" Target="media/image73.wmf"/><Relationship Id="rId311" Type="http://schemas.openxmlformats.org/officeDocument/2006/relationships/oleObject" Target="embeddings/oleObject130.bin"/><Relationship Id="rId332" Type="http://schemas.openxmlformats.org/officeDocument/2006/relationships/oleObject" Target="embeddings/oleObject143.bin"/><Relationship Id="rId353" Type="http://schemas.openxmlformats.org/officeDocument/2006/relationships/oleObject" Target="embeddings/oleObject154.bin"/><Relationship Id="rId374" Type="http://schemas.openxmlformats.org/officeDocument/2006/relationships/image" Target="media/image156.png"/><Relationship Id="rId395" Type="http://schemas.openxmlformats.org/officeDocument/2006/relationships/image" Target="media/image167.wmf"/><Relationship Id="rId409" Type="http://schemas.openxmlformats.org/officeDocument/2006/relationships/oleObject" Target="embeddings/oleObject182.bin"/><Relationship Id="rId71" Type="http://schemas.openxmlformats.org/officeDocument/2006/relationships/hyperlink" Target="http://wind.nrel.gov/designcodes/miscellaneous/nwtc_subs/" TargetMode="External"/><Relationship Id="rId92" Type="http://schemas.openxmlformats.org/officeDocument/2006/relationships/oleObject" Target="embeddings/oleObject17.bin"/><Relationship Id="rId213" Type="http://schemas.openxmlformats.org/officeDocument/2006/relationships/image" Target="media/image85.wmf"/><Relationship Id="rId234" Type="http://schemas.openxmlformats.org/officeDocument/2006/relationships/image" Target="media/image95.wmf"/><Relationship Id="rId420" Type="http://schemas.openxmlformats.org/officeDocument/2006/relationships/hyperlink" Target="http://wind.nrel.gov/designcodes/disclaimer.html" TargetMode="External"/><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06.wmf"/><Relationship Id="rId276" Type="http://schemas.openxmlformats.org/officeDocument/2006/relationships/oleObject" Target="embeddings/oleObject106.bin"/><Relationship Id="rId297" Type="http://schemas.openxmlformats.org/officeDocument/2006/relationships/oleObject" Target="embeddings/oleObject120.bin"/><Relationship Id="rId441" Type="http://schemas.openxmlformats.org/officeDocument/2006/relationships/image" Target="media/image177.emf"/><Relationship Id="rId462" Type="http://schemas.openxmlformats.org/officeDocument/2006/relationships/oleObject" Target="embeddings/oleObject198.bin"/><Relationship Id="rId483" Type="http://schemas.openxmlformats.org/officeDocument/2006/relationships/image" Target="media/image201.wmf"/><Relationship Id="rId40" Type="http://schemas.openxmlformats.org/officeDocument/2006/relationships/image" Target="media/image8.wmf"/><Relationship Id="rId115" Type="http://schemas.openxmlformats.org/officeDocument/2006/relationships/image" Target="media/image38.wmf"/><Relationship Id="rId136" Type="http://schemas.openxmlformats.org/officeDocument/2006/relationships/oleObject" Target="embeddings/oleObject36.bin"/><Relationship Id="rId157" Type="http://schemas.openxmlformats.org/officeDocument/2006/relationships/oleObject" Target="embeddings/oleObject47.bin"/><Relationship Id="rId178" Type="http://schemas.openxmlformats.org/officeDocument/2006/relationships/oleObject" Target="embeddings/oleObject58.bin"/><Relationship Id="rId301" Type="http://schemas.openxmlformats.org/officeDocument/2006/relationships/oleObject" Target="embeddings/oleObject123.bin"/><Relationship Id="rId322" Type="http://schemas.openxmlformats.org/officeDocument/2006/relationships/image" Target="media/image133.wmf"/><Relationship Id="rId343" Type="http://schemas.openxmlformats.org/officeDocument/2006/relationships/oleObject" Target="embeddings/oleObject149.bin"/><Relationship Id="rId364" Type="http://schemas.openxmlformats.org/officeDocument/2006/relationships/image" Target="media/image151.wmf"/><Relationship Id="rId61" Type="http://schemas.openxmlformats.org/officeDocument/2006/relationships/hyperlink" Target="file:///C:\Users\bjonkman\Documents\DATA\DesignCodes\preprocessors\TurbSim\SVNdirectory\branches\hydro\TurbSim.docx" TargetMode="External"/><Relationship Id="rId82" Type="http://schemas.openxmlformats.org/officeDocument/2006/relationships/oleObject" Target="embeddings/oleObject12.bin"/><Relationship Id="rId199" Type="http://schemas.openxmlformats.org/officeDocument/2006/relationships/hyperlink" Target="http://wind.nrel.gov/designcodes/preprocessors/turbsim/" TargetMode="External"/><Relationship Id="rId203" Type="http://schemas.openxmlformats.org/officeDocument/2006/relationships/oleObject" Target="embeddings/oleObject70.bin"/><Relationship Id="rId385" Type="http://schemas.openxmlformats.org/officeDocument/2006/relationships/image" Target="media/image161.wmf"/><Relationship Id="rId19" Type="http://schemas.openxmlformats.org/officeDocument/2006/relationships/header" Target="header3.xml"/><Relationship Id="rId224" Type="http://schemas.openxmlformats.org/officeDocument/2006/relationships/oleObject" Target="embeddings/oleObject80.bin"/><Relationship Id="rId245" Type="http://schemas.openxmlformats.org/officeDocument/2006/relationships/oleObject" Target="embeddings/oleObject91.bin"/><Relationship Id="rId266" Type="http://schemas.openxmlformats.org/officeDocument/2006/relationships/image" Target="media/image111.wmf"/><Relationship Id="rId287" Type="http://schemas.openxmlformats.org/officeDocument/2006/relationships/image" Target="media/image121.wmf"/><Relationship Id="rId410" Type="http://schemas.openxmlformats.org/officeDocument/2006/relationships/oleObject" Target="embeddings/oleObject183.bin"/><Relationship Id="rId431" Type="http://schemas.openxmlformats.org/officeDocument/2006/relationships/hyperlink" Target="http://www.mathworks.com/products/matlab/" TargetMode="External"/><Relationship Id="rId452" Type="http://schemas.openxmlformats.org/officeDocument/2006/relationships/oleObject" Target="embeddings/oleObject193.bin"/><Relationship Id="rId473" Type="http://schemas.openxmlformats.org/officeDocument/2006/relationships/image" Target="media/image196.wmf"/><Relationship Id="rId494" Type="http://schemas.openxmlformats.org/officeDocument/2006/relationships/image" Target="media/image210.png"/><Relationship Id="rId30" Type="http://schemas.openxmlformats.org/officeDocument/2006/relationships/hyperlink" Target="file:///C:\Users\bjonkman\Documents\DATA\DesignCodes\preprocessors\TurbSim\SVNdirectory\branches\hydro\TurbSim.docx" TargetMode="External"/><Relationship Id="rId105" Type="http://schemas.openxmlformats.org/officeDocument/2006/relationships/oleObject" Target="embeddings/oleObject21.bin"/><Relationship Id="rId126" Type="http://schemas.openxmlformats.org/officeDocument/2006/relationships/oleObject" Target="embeddings/oleObject30.bin"/><Relationship Id="rId147" Type="http://schemas.openxmlformats.org/officeDocument/2006/relationships/oleObject" Target="embeddings/oleObject42.bin"/><Relationship Id="rId168" Type="http://schemas.openxmlformats.org/officeDocument/2006/relationships/image" Target="media/image64.wmf"/><Relationship Id="rId312" Type="http://schemas.openxmlformats.org/officeDocument/2006/relationships/image" Target="media/image128.png"/><Relationship Id="rId333" Type="http://schemas.openxmlformats.org/officeDocument/2006/relationships/image" Target="media/image136.wmf"/><Relationship Id="rId354" Type="http://schemas.openxmlformats.org/officeDocument/2006/relationships/image" Target="media/image146.wmf"/><Relationship Id="rId51" Type="http://schemas.openxmlformats.org/officeDocument/2006/relationships/hyperlink" Target="file:///C:\Users\bjonkman\Documents\DATA\DesignCodes\preprocessors\TurbSim\SVNdirectory\branches\hydro\TurbSim.docx" TargetMode="External"/><Relationship Id="rId72" Type="http://schemas.openxmlformats.org/officeDocument/2006/relationships/image" Target="media/image12.png"/><Relationship Id="rId93" Type="http://schemas.openxmlformats.org/officeDocument/2006/relationships/image" Target="media/image24.png"/><Relationship Id="rId189" Type="http://schemas.openxmlformats.org/officeDocument/2006/relationships/oleObject" Target="embeddings/oleObject64.bin"/><Relationship Id="rId375" Type="http://schemas.openxmlformats.org/officeDocument/2006/relationships/oleObject" Target="embeddings/oleObject165.bin"/><Relationship Id="rId396" Type="http://schemas.openxmlformats.org/officeDocument/2006/relationships/oleObject" Target="embeddings/oleObject175.bin"/><Relationship Id="rId3" Type="http://schemas.openxmlformats.org/officeDocument/2006/relationships/styles" Target="styles.xml"/><Relationship Id="rId214" Type="http://schemas.openxmlformats.org/officeDocument/2006/relationships/oleObject" Target="embeddings/oleObject75.bin"/><Relationship Id="rId235" Type="http://schemas.openxmlformats.org/officeDocument/2006/relationships/oleObject" Target="embeddings/oleObject86.bin"/><Relationship Id="rId256" Type="http://schemas.openxmlformats.org/officeDocument/2006/relationships/oleObject" Target="embeddings/oleObject96.bin"/><Relationship Id="rId277" Type="http://schemas.openxmlformats.org/officeDocument/2006/relationships/image" Target="media/image117.wmf"/><Relationship Id="rId298" Type="http://schemas.openxmlformats.org/officeDocument/2006/relationships/oleObject" Target="embeddings/oleObject121.bin"/><Relationship Id="rId400" Type="http://schemas.openxmlformats.org/officeDocument/2006/relationships/image" Target="media/image170.wmf"/><Relationship Id="rId421" Type="http://schemas.openxmlformats.org/officeDocument/2006/relationships/hyperlink" Target="mailto:bonnie.jonkman@nrel.gov" TargetMode="External"/><Relationship Id="rId442" Type="http://schemas.openxmlformats.org/officeDocument/2006/relationships/image" Target="media/image178.emf"/><Relationship Id="rId463" Type="http://schemas.openxmlformats.org/officeDocument/2006/relationships/image" Target="media/image191.wmf"/><Relationship Id="rId484" Type="http://schemas.openxmlformats.org/officeDocument/2006/relationships/oleObject" Target="embeddings/oleObject209.bin"/><Relationship Id="rId116" Type="http://schemas.openxmlformats.org/officeDocument/2006/relationships/oleObject" Target="embeddings/oleObject26.bin"/><Relationship Id="rId137" Type="http://schemas.openxmlformats.org/officeDocument/2006/relationships/image" Target="media/image49.wmf"/><Relationship Id="rId158" Type="http://schemas.openxmlformats.org/officeDocument/2006/relationships/image" Target="media/image59.wmf"/><Relationship Id="rId302" Type="http://schemas.openxmlformats.org/officeDocument/2006/relationships/oleObject" Target="embeddings/oleObject124.bin"/><Relationship Id="rId323" Type="http://schemas.openxmlformats.org/officeDocument/2006/relationships/oleObject" Target="embeddings/oleObject136.bin"/><Relationship Id="rId344" Type="http://schemas.openxmlformats.org/officeDocument/2006/relationships/image" Target="media/image141.wmf"/><Relationship Id="rId20" Type="http://schemas.openxmlformats.org/officeDocument/2006/relationships/footer" Target="footer3.xml"/><Relationship Id="rId41" Type="http://schemas.openxmlformats.org/officeDocument/2006/relationships/oleObject" Target="embeddings/oleObject6.bin"/><Relationship Id="rId62" Type="http://schemas.openxmlformats.org/officeDocument/2006/relationships/hyperlink" Target="file:///C:\Users\bjonkman\Documents\DATA\DesignCodes\preprocessors\TurbSim\SVNdirectory\branches\hydro\TurbSim.docx" TargetMode="External"/><Relationship Id="rId83" Type="http://schemas.openxmlformats.org/officeDocument/2006/relationships/image" Target="media/image19.wmf"/><Relationship Id="rId179" Type="http://schemas.openxmlformats.org/officeDocument/2006/relationships/image" Target="media/image69.wmf"/><Relationship Id="rId365" Type="http://schemas.openxmlformats.org/officeDocument/2006/relationships/oleObject" Target="embeddings/oleObject160.bin"/><Relationship Id="rId386" Type="http://schemas.openxmlformats.org/officeDocument/2006/relationships/oleObject" Target="embeddings/oleObject171.bin"/><Relationship Id="rId190" Type="http://schemas.openxmlformats.org/officeDocument/2006/relationships/image" Target="media/image74.wmf"/><Relationship Id="rId204" Type="http://schemas.openxmlformats.org/officeDocument/2006/relationships/image" Target="media/image80.png"/><Relationship Id="rId225" Type="http://schemas.openxmlformats.org/officeDocument/2006/relationships/image" Target="media/image91.wmf"/><Relationship Id="rId246" Type="http://schemas.openxmlformats.org/officeDocument/2006/relationships/image" Target="media/image101.png"/><Relationship Id="rId267" Type="http://schemas.openxmlformats.org/officeDocument/2006/relationships/oleObject" Target="embeddings/oleObject102.bin"/><Relationship Id="rId288" Type="http://schemas.openxmlformats.org/officeDocument/2006/relationships/oleObject" Target="embeddings/oleObject113.bin"/><Relationship Id="rId411" Type="http://schemas.openxmlformats.org/officeDocument/2006/relationships/oleObject" Target="embeddings/oleObject184.bin"/><Relationship Id="rId432" Type="http://schemas.openxmlformats.org/officeDocument/2006/relationships/hyperlink" Target="http://www.netlib.org/lapack/" TargetMode="External"/><Relationship Id="rId453" Type="http://schemas.openxmlformats.org/officeDocument/2006/relationships/image" Target="media/image186.wmf"/><Relationship Id="rId474" Type="http://schemas.openxmlformats.org/officeDocument/2006/relationships/oleObject" Target="embeddings/oleObject204.bin"/><Relationship Id="rId106" Type="http://schemas.openxmlformats.org/officeDocument/2006/relationships/image" Target="media/image33.jpeg"/><Relationship Id="rId127" Type="http://schemas.openxmlformats.org/officeDocument/2006/relationships/image" Target="media/image45.wmf"/><Relationship Id="rId313" Type="http://schemas.openxmlformats.org/officeDocument/2006/relationships/oleObject" Target="embeddings/oleObject131.bin"/><Relationship Id="rId495" Type="http://schemas.openxmlformats.org/officeDocument/2006/relationships/image" Target="media/image211.png"/><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hyperlink" Target="file:///C:\Users\bjonkman\Documents\DATA\DesignCodes\preprocessors\TurbSim\SVNdirectory\branches\hydro\TurbSim.docx" TargetMode="External"/><Relationship Id="rId73" Type="http://schemas.openxmlformats.org/officeDocument/2006/relationships/image" Target="media/image13.png"/><Relationship Id="rId94" Type="http://schemas.openxmlformats.org/officeDocument/2006/relationships/image" Target="media/image25.png"/><Relationship Id="rId148" Type="http://schemas.openxmlformats.org/officeDocument/2006/relationships/image" Target="media/image54.png"/><Relationship Id="rId169" Type="http://schemas.openxmlformats.org/officeDocument/2006/relationships/oleObject" Target="embeddings/oleObject53.bin"/><Relationship Id="rId334" Type="http://schemas.openxmlformats.org/officeDocument/2006/relationships/oleObject" Target="embeddings/oleObject144.bin"/><Relationship Id="rId355" Type="http://schemas.openxmlformats.org/officeDocument/2006/relationships/oleObject" Target="embeddings/oleObject155.bin"/><Relationship Id="rId376" Type="http://schemas.openxmlformats.org/officeDocument/2006/relationships/image" Target="media/image157.wmf"/><Relationship Id="rId397" Type="http://schemas.openxmlformats.org/officeDocument/2006/relationships/image" Target="media/image168.png"/><Relationship Id="rId4" Type="http://schemas.microsoft.com/office/2007/relationships/stylesWithEffects" Target="stylesWithEffects.xml"/><Relationship Id="rId180" Type="http://schemas.openxmlformats.org/officeDocument/2006/relationships/oleObject" Target="embeddings/oleObject59.bin"/><Relationship Id="rId215" Type="http://schemas.openxmlformats.org/officeDocument/2006/relationships/image" Target="media/image86.wmf"/><Relationship Id="rId236" Type="http://schemas.openxmlformats.org/officeDocument/2006/relationships/image" Target="media/image96.wmf"/><Relationship Id="rId257" Type="http://schemas.openxmlformats.org/officeDocument/2006/relationships/image" Target="media/image107.wmf"/><Relationship Id="rId278" Type="http://schemas.openxmlformats.org/officeDocument/2006/relationships/oleObject" Target="embeddings/oleObject107.bin"/><Relationship Id="rId401" Type="http://schemas.openxmlformats.org/officeDocument/2006/relationships/oleObject" Target="embeddings/oleObject177.bin"/><Relationship Id="rId422" Type="http://schemas.openxmlformats.org/officeDocument/2006/relationships/hyperlink" Target="http://wind.nrel.gov/designcodes" TargetMode="External"/><Relationship Id="rId443" Type="http://schemas.openxmlformats.org/officeDocument/2006/relationships/image" Target="media/image179.emf"/><Relationship Id="rId464" Type="http://schemas.openxmlformats.org/officeDocument/2006/relationships/oleObject" Target="embeddings/oleObject199.bin"/><Relationship Id="rId303" Type="http://schemas.openxmlformats.org/officeDocument/2006/relationships/oleObject" Target="embeddings/oleObject125.bin"/><Relationship Id="rId485" Type="http://schemas.openxmlformats.org/officeDocument/2006/relationships/footer" Target="footer7.xml"/><Relationship Id="rId42" Type="http://schemas.openxmlformats.org/officeDocument/2006/relationships/hyperlink" Target="file:///C:\Users\bjonkman\Documents\DATA\DesignCodes\preprocessors\TurbSim\SVNdirectory\branches\hydro\TurbSim.docx" TargetMode="External"/><Relationship Id="rId84" Type="http://schemas.openxmlformats.org/officeDocument/2006/relationships/oleObject" Target="embeddings/oleObject13.bin"/><Relationship Id="rId138" Type="http://schemas.openxmlformats.org/officeDocument/2006/relationships/oleObject" Target="embeddings/oleObject37.bin"/><Relationship Id="rId345" Type="http://schemas.openxmlformats.org/officeDocument/2006/relationships/oleObject" Target="embeddings/oleObject150.bin"/><Relationship Id="rId387" Type="http://schemas.openxmlformats.org/officeDocument/2006/relationships/image" Target="media/image162.wmf"/><Relationship Id="rId191" Type="http://schemas.openxmlformats.org/officeDocument/2006/relationships/oleObject" Target="embeddings/oleObject65.bin"/><Relationship Id="rId205" Type="http://schemas.openxmlformats.org/officeDocument/2006/relationships/image" Target="media/image81.wmf"/><Relationship Id="rId247" Type="http://schemas.openxmlformats.org/officeDocument/2006/relationships/image" Target="media/image102.wmf"/><Relationship Id="rId412" Type="http://schemas.openxmlformats.org/officeDocument/2006/relationships/image" Target="media/image173.wmf"/><Relationship Id="rId107" Type="http://schemas.openxmlformats.org/officeDocument/2006/relationships/image" Target="media/image34.wmf"/><Relationship Id="rId289" Type="http://schemas.openxmlformats.org/officeDocument/2006/relationships/oleObject" Target="embeddings/oleObject114.bin"/><Relationship Id="rId454" Type="http://schemas.openxmlformats.org/officeDocument/2006/relationships/oleObject" Target="embeddings/oleObject194.bin"/><Relationship Id="rId496" Type="http://schemas.openxmlformats.org/officeDocument/2006/relationships/image" Target="media/image212.png"/><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hydro\TurbSim.docx" TargetMode="External"/><Relationship Id="rId149" Type="http://schemas.openxmlformats.org/officeDocument/2006/relationships/oleObject" Target="embeddings/oleObject43.bin"/><Relationship Id="rId314" Type="http://schemas.openxmlformats.org/officeDocument/2006/relationships/oleObject" Target="embeddings/oleObject132.bin"/><Relationship Id="rId356" Type="http://schemas.openxmlformats.org/officeDocument/2006/relationships/image" Target="media/image147.wmf"/><Relationship Id="rId398" Type="http://schemas.openxmlformats.org/officeDocument/2006/relationships/image" Target="media/image169.wmf"/><Relationship Id="rId95" Type="http://schemas.openxmlformats.org/officeDocument/2006/relationships/image" Target="media/image26.png"/><Relationship Id="rId160" Type="http://schemas.openxmlformats.org/officeDocument/2006/relationships/image" Target="media/image60.wmf"/><Relationship Id="rId216" Type="http://schemas.openxmlformats.org/officeDocument/2006/relationships/oleObject" Target="embeddings/oleObject76.bin"/><Relationship Id="rId423" Type="http://schemas.openxmlformats.org/officeDocument/2006/relationships/footer" Target="footer6.xml"/><Relationship Id="rId258" Type="http://schemas.openxmlformats.org/officeDocument/2006/relationships/oleObject" Target="embeddings/oleObject97.bin"/><Relationship Id="rId465" Type="http://schemas.openxmlformats.org/officeDocument/2006/relationships/image" Target="media/image192.wmf"/><Relationship Id="rId22" Type="http://schemas.openxmlformats.org/officeDocument/2006/relationships/hyperlink" Target="file:///C:\Users\bjonkman\Documents\DATA\DesignCodes\preprocessors\TurbSim\SVNdirectory\branches\hydro\TurbSim.docx" TargetMode="External"/><Relationship Id="rId64" Type="http://schemas.openxmlformats.org/officeDocument/2006/relationships/hyperlink" Target="file:///C:\Users\bjonkman\Documents\DATA\DesignCodes\preprocessors\TurbSim\SVNdirectory\branches\hydro\TurbSim.docx" TargetMode="External"/><Relationship Id="rId118" Type="http://schemas.openxmlformats.org/officeDocument/2006/relationships/oleObject" Target="embeddings/oleObject27.bin"/><Relationship Id="rId325" Type="http://schemas.openxmlformats.org/officeDocument/2006/relationships/oleObject" Target="embeddings/oleObject138.bin"/><Relationship Id="rId367" Type="http://schemas.openxmlformats.org/officeDocument/2006/relationships/oleObject" Target="embeddings/oleObject161.bin"/><Relationship Id="rId171" Type="http://schemas.openxmlformats.org/officeDocument/2006/relationships/oleObject" Target="embeddings/oleObject54.bin"/><Relationship Id="rId227" Type="http://schemas.openxmlformats.org/officeDocument/2006/relationships/image" Target="media/image92.wmf"/><Relationship Id="rId269" Type="http://schemas.openxmlformats.org/officeDocument/2006/relationships/image" Target="media/image113.wmf"/><Relationship Id="rId434" Type="http://schemas.openxmlformats.org/officeDocument/2006/relationships/hyperlink" Target="http://wind.nrel.gov/designcodes/miscellaneous/nwtc_subs" TargetMode="External"/><Relationship Id="rId476" Type="http://schemas.openxmlformats.org/officeDocument/2006/relationships/oleObject" Target="embeddings/oleObject205.bin"/><Relationship Id="rId33" Type="http://schemas.openxmlformats.org/officeDocument/2006/relationships/image" Target="media/image5.wmf"/><Relationship Id="rId129" Type="http://schemas.openxmlformats.org/officeDocument/2006/relationships/image" Target="media/image46.wmf"/><Relationship Id="rId280" Type="http://schemas.openxmlformats.org/officeDocument/2006/relationships/oleObject" Target="embeddings/oleObject108.bin"/><Relationship Id="rId336" Type="http://schemas.openxmlformats.org/officeDocument/2006/relationships/image" Target="media/image137.wmf"/><Relationship Id="rId501" Type="http://schemas.openxmlformats.org/officeDocument/2006/relationships/image" Target="media/image217.png"/><Relationship Id="rId75" Type="http://schemas.openxmlformats.org/officeDocument/2006/relationships/image" Target="media/image15.wmf"/><Relationship Id="rId140" Type="http://schemas.openxmlformats.org/officeDocument/2006/relationships/oleObject" Target="embeddings/oleObject38.bin"/><Relationship Id="rId182" Type="http://schemas.openxmlformats.org/officeDocument/2006/relationships/oleObject" Target="embeddings/oleObject60.bin"/><Relationship Id="rId378" Type="http://schemas.openxmlformats.org/officeDocument/2006/relationships/image" Target="media/image158.wmf"/><Relationship Id="rId403" Type="http://schemas.openxmlformats.org/officeDocument/2006/relationships/oleObject" Target="embeddings/oleObject178.bin"/><Relationship Id="rId6" Type="http://schemas.openxmlformats.org/officeDocument/2006/relationships/webSettings" Target="webSettings.xml"/><Relationship Id="rId238" Type="http://schemas.openxmlformats.org/officeDocument/2006/relationships/image" Target="media/image97.wmf"/><Relationship Id="rId445" Type="http://schemas.openxmlformats.org/officeDocument/2006/relationships/image" Target="media/image181.emf"/><Relationship Id="rId487" Type="http://schemas.openxmlformats.org/officeDocument/2006/relationships/image" Target="media/image203.png"/><Relationship Id="rId291" Type="http://schemas.openxmlformats.org/officeDocument/2006/relationships/oleObject" Target="embeddings/oleObject115.bin"/><Relationship Id="rId305" Type="http://schemas.openxmlformats.org/officeDocument/2006/relationships/image" Target="media/image125.wmf"/><Relationship Id="rId347" Type="http://schemas.openxmlformats.org/officeDocument/2006/relationships/oleObject" Target="embeddings/oleObject151.bin"/><Relationship Id="rId44" Type="http://schemas.openxmlformats.org/officeDocument/2006/relationships/oleObject" Target="embeddings/oleObject7.bin"/><Relationship Id="rId86" Type="http://schemas.openxmlformats.org/officeDocument/2006/relationships/oleObject" Target="embeddings/oleObject14.bin"/><Relationship Id="rId151" Type="http://schemas.openxmlformats.org/officeDocument/2006/relationships/oleObject" Target="embeddings/oleObject44.bin"/><Relationship Id="rId389" Type="http://schemas.openxmlformats.org/officeDocument/2006/relationships/image" Target="media/image163.wmf"/><Relationship Id="rId193" Type="http://schemas.openxmlformats.org/officeDocument/2006/relationships/oleObject" Target="embeddings/oleObject66.bin"/><Relationship Id="rId207" Type="http://schemas.openxmlformats.org/officeDocument/2006/relationships/image" Target="media/image82.wmf"/><Relationship Id="rId249" Type="http://schemas.openxmlformats.org/officeDocument/2006/relationships/image" Target="media/image103.wmf"/><Relationship Id="rId414" Type="http://schemas.openxmlformats.org/officeDocument/2006/relationships/oleObject" Target="embeddings/oleObject186.bin"/><Relationship Id="rId456" Type="http://schemas.openxmlformats.org/officeDocument/2006/relationships/oleObject" Target="embeddings/oleObject195.bin"/><Relationship Id="rId498" Type="http://schemas.openxmlformats.org/officeDocument/2006/relationships/image" Target="media/image214.png"/><Relationship Id="rId13" Type="http://schemas.openxmlformats.org/officeDocument/2006/relationships/image" Target="media/image2.wmf"/><Relationship Id="rId109" Type="http://schemas.openxmlformats.org/officeDocument/2006/relationships/image" Target="media/image35.wmf"/><Relationship Id="rId260" Type="http://schemas.openxmlformats.org/officeDocument/2006/relationships/image" Target="media/image108.wmf"/><Relationship Id="rId316" Type="http://schemas.openxmlformats.org/officeDocument/2006/relationships/image" Target="media/image130.wmf"/><Relationship Id="rId55" Type="http://schemas.openxmlformats.org/officeDocument/2006/relationships/hyperlink" Target="file:///C:\Users\bjonkman\Documents\DATA\DesignCodes\preprocessors\TurbSim\SVNdirectory\branches\hydro\TurbSim.docx" TargetMode="External"/><Relationship Id="rId97" Type="http://schemas.openxmlformats.org/officeDocument/2006/relationships/image" Target="media/image28.wmf"/><Relationship Id="rId120" Type="http://schemas.openxmlformats.org/officeDocument/2006/relationships/image" Target="media/image41.png"/><Relationship Id="rId358" Type="http://schemas.openxmlformats.org/officeDocument/2006/relationships/image" Target="media/image148.wmf"/><Relationship Id="rId162" Type="http://schemas.openxmlformats.org/officeDocument/2006/relationships/image" Target="media/image61.wmf"/><Relationship Id="rId218" Type="http://schemas.openxmlformats.org/officeDocument/2006/relationships/oleObject" Target="embeddings/oleObject77.bin"/><Relationship Id="rId425" Type="http://schemas.openxmlformats.org/officeDocument/2006/relationships/hyperlink" Target="http://wind.nrel.gov/designcodes/simulators/fast/" TargetMode="External"/><Relationship Id="rId467" Type="http://schemas.openxmlformats.org/officeDocument/2006/relationships/image" Target="media/image193.wmf"/><Relationship Id="rId271" Type="http://schemas.openxmlformats.org/officeDocument/2006/relationships/image" Target="media/image114.wmf"/><Relationship Id="rId24" Type="http://schemas.openxmlformats.org/officeDocument/2006/relationships/hyperlink" Target="file:///C:\Users\bjonkman\Documents\DATA\DesignCodes\preprocessors\TurbSim\SVNdirectory\branches\hydro\TurbSim.docx" TargetMode="External"/><Relationship Id="rId66" Type="http://schemas.openxmlformats.org/officeDocument/2006/relationships/footer" Target="footer5.xml"/><Relationship Id="rId131" Type="http://schemas.openxmlformats.org/officeDocument/2006/relationships/image" Target="media/image47.wmf"/><Relationship Id="rId327" Type="http://schemas.openxmlformats.org/officeDocument/2006/relationships/oleObject" Target="embeddings/oleObject140.bin"/><Relationship Id="rId369" Type="http://schemas.openxmlformats.org/officeDocument/2006/relationships/oleObject" Target="embeddings/oleObject162.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Thomson2012</b:Tag>
    <b:SourceType>JournalArticle</b:SourceType>
    <b:Guid>{EAA4A636-0431-4493-BA01-719776C32D14}</b:Guid>
    <b:Author>
      <b:Author>
        <b:NameList>
          <b:Person>
            <b:Last>Jim Thomson</b:Last>
            <b:First>Brian</b:First>
            <b:Middle>Polagye, Vibhav Durgesh and Marshall Richmond</b:Middle>
          </b:Person>
        </b:NameList>
      </b:Author>
    </b:Author>
    <b:Title>Measurements of turbulence at two tidal energy sites in Puget Sound, WA (USA)</b:Title>
    <b:Year>2012</b:Year>
    <b:JournalName>Journal of Oceanic Engineering</b:JournalName>
    <b:Pages>363--374</b:Pages>
    <b:DOI>10.1109/JOE.2012.2191656</b:DOI>
    <b:RefOrder>1</b:RefOrder>
  </b:Source>
</b:Sources>
</file>

<file path=customXml/itemProps1.xml><?xml version="1.0" encoding="utf-8"?>
<ds:datastoreItem xmlns:ds="http://schemas.openxmlformats.org/officeDocument/2006/customXml" ds:itemID="{38D08702-D26E-4131-BC30-470EB9355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87</Pages>
  <Words>24204</Words>
  <Characters>137968</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TurbSim User's Guide: Version 1.06.00</vt:lpstr>
    </vt:vector>
  </TitlesOfParts>
  <Company>NREL</Company>
  <LinksUpToDate>false</LinksUpToDate>
  <CharactersWithSpaces>161849</CharactersWithSpaces>
  <SharedDoc>false</SharedDoc>
  <HLinks>
    <vt:vector size="180" baseType="variant">
      <vt:variant>
        <vt:i4>1245269</vt:i4>
      </vt:variant>
      <vt:variant>
        <vt:i4>581</vt:i4>
      </vt:variant>
      <vt:variant>
        <vt:i4>0</vt:i4>
      </vt:variant>
      <vt:variant>
        <vt:i4>5</vt:i4>
      </vt:variant>
      <vt:variant>
        <vt:lpwstr>http://wind.nrel.gov/designcodes/simulators/adams2ad/</vt:lpwstr>
      </vt:variant>
      <vt:variant>
        <vt:lpwstr/>
      </vt:variant>
      <vt:variant>
        <vt:i4>7667814</vt:i4>
      </vt:variant>
      <vt:variant>
        <vt:i4>575</vt:i4>
      </vt:variant>
      <vt:variant>
        <vt:i4>0</vt:i4>
      </vt:variant>
      <vt:variant>
        <vt:i4>5</vt:i4>
      </vt:variant>
      <vt:variant>
        <vt:lpwstr>http://www.nrel.gov/docs/fy05osti/38074.pdf</vt:lpwstr>
      </vt:variant>
      <vt:variant>
        <vt:lpwstr/>
      </vt:variant>
      <vt:variant>
        <vt:i4>7798885</vt:i4>
      </vt:variant>
      <vt:variant>
        <vt:i4>566</vt:i4>
      </vt:variant>
      <vt:variant>
        <vt:i4>0</vt:i4>
      </vt:variant>
      <vt:variant>
        <vt:i4>5</vt:i4>
      </vt:variant>
      <vt:variant>
        <vt:lpwstr>http://www.nrel.gov/docs/fy04osti/34593.pdf</vt:lpwstr>
      </vt:variant>
      <vt:variant>
        <vt:lpwstr/>
      </vt:variant>
      <vt:variant>
        <vt:i4>8061035</vt:i4>
      </vt:variant>
      <vt:variant>
        <vt:i4>560</vt:i4>
      </vt:variant>
      <vt:variant>
        <vt:i4>0</vt:i4>
      </vt:variant>
      <vt:variant>
        <vt:i4>5</vt:i4>
      </vt:variant>
      <vt:variant>
        <vt:lpwstr>http://www.nrel.gov/docs/fy02osti/30917.pdf</vt:lpwstr>
      </vt:variant>
      <vt:variant>
        <vt:lpwstr/>
      </vt:variant>
      <vt:variant>
        <vt:i4>3211291</vt:i4>
      </vt:variant>
      <vt:variant>
        <vt:i4>528</vt:i4>
      </vt:variant>
      <vt:variant>
        <vt:i4>0</vt:i4>
      </vt:variant>
      <vt:variant>
        <vt:i4>5</vt:i4>
      </vt:variant>
      <vt:variant>
        <vt:lpwstr>http://wind.nrel.gov/designcodes/miscellaneous/nwtc_subs</vt:lpwstr>
      </vt:variant>
      <vt:variant>
        <vt:lpwstr/>
      </vt:variant>
      <vt:variant>
        <vt:i4>2162802</vt:i4>
      </vt:variant>
      <vt:variant>
        <vt:i4>522</vt:i4>
      </vt:variant>
      <vt:variant>
        <vt:i4>0</vt:i4>
      </vt:variant>
      <vt:variant>
        <vt:i4>5</vt:i4>
      </vt:variant>
      <vt:variant>
        <vt:lpwstr>http://flash.uchicago.edu/~tomek/htmls/refs/ranlux.f90.html</vt:lpwstr>
      </vt:variant>
      <vt:variant>
        <vt:lpwstr/>
      </vt:variant>
      <vt:variant>
        <vt:i4>4194380</vt:i4>
      </vt:variant>
      <vt:variant>
        <vt:i4>510</vt:i4>
      </vt:variant>
      <vt:variant>
        <vt:i4>0</vt:i4>
      </vt:variant>
      <vt:variant>
        <vt:i4>5</vt:i4>
      </vt:variant>
      <vt:variant>
        <vt:lpwstr>http://www.netlib.org/lapack/</vt:lpwstr>
      </vt:variant>
      <vt:variant>
        <vt:lpwstr/>
      </vt:variant>
      <vt:variant>
        <vt:i4>1310797</vt:i4>
      </vt:variant>
      <vt:variant>
        <vt:i4>504</vt:i4>
      </vt:variant>
      <vt:variant>
        <vt:i4>0</vt:i4>
      </vt:variant>
      <vt:variant>
        <vt:i4>5</vt:i4>
      </vt:variant>
      <vt:variant>
        <vt:lpwstr>http://www.mathworks.com/products/matlab/</vt:lpwstr>
      </vt:variant>
      <vt:variant>
        <vt:lpwstr/>
      </vt:variant>
      <vt:variant>
        <vt:i4>6881328</vt:i4>
      </vt:variant>
      <vt:variant>
        <vt:i4>498</vt:i4>
      </vt:variant>
      <vt:variant>
        <vt:i4>0</vt:i4>
      </vt:variant>
      <vt:variant>
        <vt:i4>5</vt:i4>
      </vt:variant>
      <vt:variant>
        <vt:lpwstr>http://www.nrel.gov/docs/gen/fy01/29384.pdf</vt:lpwstr>
      </vt:variant>
      <vt:variant>
        <vt:lpwstr/>
      </vt:variant>
      <vt:variant>
        <vt:i4>7340156</vt:i4>
      </vt:variant>
      <vt:variant>
        <vt:i4>492</vt:i4>
      </vt:variant>
      <vt:variant>
        <vt:i4>0</vt:i4>
      </vt:variant>
      <vt:variant>
        <vt:i4>5</vt:i4>
      </vt:variant>
      <vt:variant>
        <vt:lpwstr>http://wind.nrel.gov/designcodes/preprocessors/turbsim/TurbSimOverview.pdf</vt:lpwstr>
      </vt:variant>
      <vt:variant>
        <vt:lpwstr/>
      </vt:variant>
      <vt:variant>
        <vt:i4>5439514</vt:i4>
      </vt:variant>
      <vt:variant>
        <vt:i4>486</vt:i4>
      </vt:variant>
      <vt:variant>
        <vt:i4>0</vt:i4>
      </vt:variant>
      <vt:variant>
        <vt:i4>5</vt:i4>
      </vt:variant>
      <vt:variant>
        <vt:lpwstr>http://www.scd.ucar.edu/softlib/FFTPACK.html</vt:lpwstr>
      </vt:variant>
      <vt:variant>
        <vt:lpwstr/>
      </vt:variant>
      <vt:variant>
        <vt:i4>6946869</vt:i4>
      </vt:variant>
      <vt:variant>
        <vt:i4>480</vt:i4>
      </vt:variant>
      <vt:variant>
        <vt:i4>0</vt:i4>
      </vt:variant>
      <vt:variant>
        <vt:i4>5</vt:i4>
      </vt:variant>
      <vt:variant>
        <vt:lpwstr>http://www.nrel.gov/docs/gen/fy02/30121.pdf</vt:lpwstr>
      </vt:variant>
      <vt:variant>
        <vt:lpwstr/>
      </vt:variant>
      <vt:variant>
        <vt:i4>4456523</vt:i4>
      </vt:variant>
      <vt:variant>
        <vt:i4>465</vt:i4>
      </vt:variant>
      <vt:variant>
        <vt:i4>0</vt:i4>
      </vt:variant>
      <vt:variant>
        <vt:i4>5</vt:i4>
      </vt:variant>
      <vt:variant>
        <vt:lpwstr>http://www.mscsoftware.com/products/adams.cfm</vt:lpwstr>
      </vt:variant>
      <vt:variant>
        <vt:lpwstr/>
      </vt:variant>
      <vt:variant>
        <vt:i4>2555952</vt:i4>
      </vt:variant>
      <vt:variant>
        <vt:i4>459</vt:i4>
      </vt:variant>
      <vt:variant>
        <vt:i4>0</vt:i4>
      </vt:variant>
      <vt:variant>
        <vt:i4>5</vt:i4>
      </vt:variant>
      <vt:variant>
        <vt:lpwstr>http://wind.nrel.gov/designcodes/simulators/yawdyn/</vt:lpwstr>
      </vt:variant>
      <vt:variant>
        <vt:lpwstr/>
      </vt:variant>
      <vt:variant>
        <vt:i4>5832786</vt:i4>
      </vt:variant>
      <vt:variant>
        <vt:i4>453</vt:i4>
      </vt:variant>
      <vt:variant>
        <vt:i4>0</vt:i4>
      </vt:variant>
      <vt:variant>
        <vt:i4>5</vt:i4>
      </vt:variant>
      <vt:variant>
        <vt:lpwstr>http://wind.nrel.gov/designcodes/simulators/fast/</vt:lpwstr>
      </vt:variant>
      <vt:variant>
        <vt:lpwstr/>
      </vt:variant>
      <vt:variant>
        <vt:i4>1048670</vt:i4>
      </vt:variant>
      <vt:variant>
        <vt:i4>447</vt:i4>
      </vt:variant>
      <vt:variant>
        <vt:i4>0</vt:i4>
      </vt:variant>
      <vt:variant>
        <vt:i4>5</vt:i4>
      </vt:variant>
      <vt:variant>
        <vt:lpwstr>http://wind.nrel.gov/designcodes/simulators/aerodyn/</vt:lpwstr>
      </vt:variant>
      <vt:variant>
        <vt:lpwstr/>
      </vt:variant>
      <vt:variant>
        <vt:i4>7667814</vt:i4>
      </vt:variant>
      <vt:variant>
        <vt:i4>441</vt:i4>
      </vt:variant>
      <vt:variant>
        <vt:i4>0</vt:i4>
      </vt:variant>
      <vt:variant>
        <vt:i4>5</vt:i4>
      </vt:variant>
      <vt:variant>
        <vt:lpwstr>mailto:marshall_buhl@nrel.gov</vt:lpwstr>
      </vt:variant>
      <vt:variant>
        <vt:lpwstr/>
      </vt:variant>
      <vt:variant>
        <vt:i4>1507337</vt:i4>
      </vt:variant>
      <vt:variant>
        <vt:i4>438</vt:i4>
      </vt:variant>
      <vt:variant>
        <vt:i4>0</vt:i4>
      </vt:variant>
      <vt:variant>
        <vt:i4>5</vt:i4>
      </vt:variant>
      <vt:variant>
        <vt:lpwstr>http://wind.nrel.gov/designcodes/</vt:lpwstr>
      </vt:variant>
      <vt:variant>
        <vt:lpwstr/>
      </vt:variant>
      <vt:variant>
        <vt:i4>1507337</vt:i4>
      </vt:variant>
      <vt:variant>
        <vt:i4>435</vt:i4>
      </vt:variant>
      <vt:variant>
        <vt:i4>0</vt:i4>
      </vt:variant>
      <vt:variant>
        <vt:i4>5</vt:i4>
      </vt:variant>
      <vt:variant>
        <vt:lpwstr>http://wind.nrel.gov/designcodes</vt:lpwstr>
      </vt:variant>
      <vt:variant>
        <vt:lpwstr/>
      </vt:variant>
      <vt:variant>
        <vt:i4>7471203</vt:i4>
      </vt:variant>
      <vt:variant>
        <vt:i4>432</vt:i4>
      </vt:variant>
      <vt:variant>
        <vt:i4>0</vt:i4>
      </vt:variant>
      <vt:variant>
        <vt:i4>5</vt:i4>
      </vt:variant>
      <vt:variant>
        <vt:lpwstr>mailto:bonnie_jonkman@nrel.gov</vt:lpwstr>
      </vt:variant>
      <vt:variant>
        <vt:lpwstr/>
      </vt:variant>
      <vt:variant>
        <vt:i4>6553726</vt:i4>
      </vt:variant>
      <vt:variant>
        <vt:i4>423</vt:i4>
      </vt:variant>
      <vt:variant>
        <vt:i4>0</vt:i4>
      </vt:variant>
      <vt:variant>
        <vt:i4>5</vt:i4>
      </vt:variant>
      <vt:variant>
        <vt:lpwstr>http://wind.nrel.gov/designcodes/preprocessors/turbsim/</vt:lpwstr>
      </vt:variant>
      <vt:variant>
        <vt:lpwstr/>
      </vt:variant>
      <vt:variant>
        <vt:i4>6553726</vt:i4>
      </vt:variant>
      <vt:variant>
        <vt:i4>339</vt:i4>
      </vt:variant>
      <vt:variant>
        <vt:i4>0</vt:i4>
      </vt:variant>
      <vt:variant>
        <vt:i4>5</vt:i4>
      </vt:variant>
      <vt:variant>
        <vt:lpwstr>http://wind.nrel.gov/designcodes/preprocessors/turbsim/</vt:lpwstr>
      </vt:variant>
      <vt:variant>
        <vt:lpwstr/>
      </vt:variant>
      <vt:variant>
        <vt:i4>3211291</vt:i4>
      </vt:variant>
      <vt:variant>
        <vt:i4>237</vt:i4>
      </vt:variant>
      <vt:variant>
        <vt:i4>0</vt:i4>
      </vt:variant>
      <vt:variant>
        <vt:i4>5</vt:i4>
      </vt:variant>
      <vt:variant>
        <vt:lpwstr>http://wind.nrel.gov/designcodes/miscellaneous/nwtc_subs/</vt:lpwstr>
      </vt:variant>
      <vt:variant>
        <vt:lpwstr/>
      </vt:variant>
      <vt:variant>
        <vt:i4>1048662</vt:i4>
      </vt:variant>
      <vt:variant>
        <vt:i4>207</vt:i4>
      </vt:variant>
      <vt:variant>
        <vt:i4>0</vt:i4>
      </vt:variant>
      <vt:variant>
        <vt:i4>5</vt:i4>
      </vt:variant>
      <vt:variant>
        <vt:lpwstr>http://wind.nrel.gov/designcodes/papers/setup.pdf</vt:lpwstr>
      </vt:variant>
      <vt:variant>
        <vt:lpwstr/>
      </vt:variant>
      <vt:variant>
        <vt:i4>6553726</vt:i4>
      </vt:variant>
      <vt:variant>
        <vt:i4>204</vt:i4>
      </vt:variant>
      <vt:variant>
        <vt:i4>0</vt:i4>
      </vt:variant>
      <vt:variant>
        <vt:i4>5</vt:i4>
      </vt:variant>
      <vt:variant>
        <vt:lpwstr>http://wind.nrel.gov/designcodes/preprocessors/turbsim/</vt:lpwstr>
      </vt:variant>
      <vt:variant>
        <vt:lpwstr/>
      </vt:variant>
      <vt:variant>
        <vt:i4>7340156</vt:i4>
      </vt:variant>
      <vt:variant>
        <vt:i4>198</vt:i4>
      </vt:variant>
      <vt:variant>
        <vt:i4>0</vt:i4>
      </vt:variant>
      <vt:variant>
        <vt:i4>5</vt:i4>
      </vt:variant>
      <vt:variant>
        <vt:lpwstr>http://wind.nrel.gov/designcodes/preprocessors/turbsim/TurbSimOverview.pdf</vt:lpwstr>
      </vt:variant>
      <vt:variant>
        <vt:lpwstr/>
      </vt:variant>
      <vt:variant>
        <vt:i4>6160395</vt:i4>
      </vt:variant>
      <vt:variant>
        <vt:i4>9</vt:i4>
      </vt:variant>
      <vt:variant>
        <vt:i4>0</vt:i4>
      </vt:variant>
      <vt:variant>
        <vt:i4>5</vt:i4>
      </vt:variant>
      <vt:variant>
        <vt:lpwstr>http://www.ntis.gov/ordering.htm</vt:lpwstr>
      </vt:variant>
      <vt:variant>
        <vt:lpwstr/>
      </vt:variant>
      <vt:variant>
        <vt:i4>1835108</vt:i4>
      </vt:variant>
      <vt:variant>
        <vt:i4>6</vt:i4>
      </vt:variant>
      <vt:variant>
        <vt:i4>0</vt:i4>
      </vt:variant>
      <vt:variant>
        <vt:i4>5</vt:i4>
      </vt:variant>
      <vt:variant>
        <vt:lpwstr>mailto:orders@ntis.fedworld.gov</vt:lpwstr>
      </vt:variant>
      <vt:variant>
        <vt:lpwstr/>
      </vt:variant>
      <vt:variant>
        <vt:i4>2293847</vt:i4>
      </vt:variant>
      <vt:variant>
        <vt:i4>3</vt:i4>
      </vt:variant>
      <vt:variant>
        <vt:i4>0</vt:i4>
      </vt:variant>
      <vt:variant>
        <vt:i4>5</vt:i4>
      </vt:variant>
      <vt:variant>
        <vt:lpwstr>mailto:reports@adonis.osti.gov</vt:lpwstr>
      </vt:variant>
      <vt:variant>
        <vt:lpwstr/>
      </vt:variant>
      <vt:variant>
        <vt:i4>2949175</vt:i4>
      </vt:variant>
      <vt:variant>
        <vt:i4>0</vt:i4>
      </vt:variant>
      <vt:variant>
        <vt:i4>0</vt:i4>
      </vt:variant>
      <vt:variant>
        <vt:i4>5</vt:i4>
      </vt:variant>
      <vt:variant>
        <vt:lpwstr>http://www.osti.gov/bridge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TurbSim User's Guide: Version 1.06.00</dc:title>
  <dc:subject>User's Guide</dc:subject>
  <dc:creator>Bonnie.Jonkman@nrel.gov</dc:creator>
  <cp:keywords>NREL/TP xxx; September 2012; wind turbine design code simulations; TurbSim;</cp:keywords>
  <dc:description/>
  <cp:lastModifiedBy>Bonnie Jonkman</cp:lastModifiedBy>
  <cp:revision>16</cp:revision>
  <cp:lastPrinted>2009-09-25T21:07:00Z</cp:lastPrinted>
  <dcterms:created xsi:type="dcterms:W3CDTF">2012-09-19T17:52:00Z</dcterms:created>
  <dcterms:modified xsi:type="dcterms:W3CDTF">2013-06-13T19:37:00Z</dcterms:modified>
  <cp:category>Software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TurbSim</vt:lpwstr>
  </property>
  <property fmtid="{D5CDD505-2E9C-101B-9397-08002B2CF9AE}" pid="3" name="Version">
    <vt:lpwstr>1.06.00</vt:lpwstr>
  </property>
  <property fmtid="{D5CDD505-2E9C-101B-9397-08002B2CF9AE}" pid="4" name="Date completed">
    <vt:lpwstr>September 2012</vt:lpwstr>
  </property>
  <property fmtid="{D5CDD505-2E9C-101B-9397-08002B2CF9AE}" pid="5" name="MTWinEqns">
    <vt:bool>true</vt:bool>
  </property>
  <property fmtid="{D5CDD505-2E9C-101B-9397-08002B2CF9AE}" pid="6" name="MTEquationNumber2">
    <vt:lpwstr>(#S1.#E1)</vt:lpwstr>
  </property>
  <property fmtid="{D5CDD505-2E9C-101B-9397-08002B2CF9AE}" pid="7" name="Document number">
    <vt:lpwstr>TP-xxx-xxxx</vt:lpwstr>
  </property>
</Properties>
</file>